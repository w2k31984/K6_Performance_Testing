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554D8" w:rsidRDefault="001C50C6">
      <w:pPr>
        <w:pStyle w:val="Ttulo"/>
        <w:rPr>
          <w:rFonts w:ascii="Roboto" w:eastAsia="Roboto" w:hAnsi="Roboto" w:cs="Roboto"/>
        </w:rPr>
      </w:pPr>
      <w:bookmarkStart w:id="0" w:name="_k2f2a8i9jjbt" w:colFirst="0" w:colLast="0"/>
      <w:bookmarkEnd w:id="0"/>
      <w:r>
        <w:rPr>
          <w:rFonts w:ascii="Roboto" w:eastAsia="Roboto" w:hAnsi="Roboto" w:cs="Roboto"/>
        </w:rPr>
        <w:t>🏁 De 0 a 100: Performance Testing y k6 a Máxima Velocidad</w:t>
      </w:r>
    </w:p>
    <w:p w14:paraId="00000002" w14:textId="77777777" w:rsidR="001554D8" w:rsidRDefault="001C50C6">
      <w:pPr>
        <w:rPr>
          <w:rFonts w:ascii="Roboto" w:eastAsia="Roboto" w:hAnsi="Roboto" w:cs="Roboto"/>
        </w:rPr>
      </w:pPr>
      <w:r>
        <w:rPr>
          <w:rFonts w:ascii="Roboto" w:eastAsia="Roboto" w:hAnsi="Roboto" w:cs="Roboto"/>
        </w:rPr>
        <w:br/>
      </w:r>
    </w:p>
    <w:sdt>
      <w:sdtPr>
        <w:id w:val="-1758197628"/>
        <w:docPartObj>
          <w:docPartGallery w:val="Table of Contents"/>
          <w:docPartUnique/>
        </w:docPartObj>
      </w:sdtPr>
      <w:sdtEndPr/>
      <w:sdtContent>
        <w:p w14:paraId="00000003" w14:textId="77777777" w:rsidR="001554D8" w:rsidRDefault="001C50C6">
          <w:pPr>
            <w:widowControl w:val="0"/>
            <w:tabs>
              <w:tab w:val="right" w:pos="12000"/>
            </w:tabs>
            <w:spacing w:before="60" w:line="240" w:lineRule="auto"/>
            <w:ind w:left="360"/>
            <w:rPr>
              <w:color w:val="000000"/>
            </w:rPr>
          </w:pPr>
          <w:r>
            <w:fldChar w:fldCharType="begin"/>
          </w:r>
          <w:r>
            <w:instrText xml:space="preserve"> TOC \h \u \z \t "Heading 1,1,Heading 2,2,Heading 3,3,Heading 4,4,Heading 5,5,Heading 6,6,"</w:instrText>
          </w:r>
          <w:r>
            <w:fldChar w:fldCharType="separate"/>
          </w:r>
          <w:hyperlink w:anchor="_c3dtx4qnfwho">
            <w:r>
              <w:rPr>
                <w:rFonts w:ascii="Roboto" w:eastAsia="Roboto" w:hAnsi="Roboto" w:cs="Roboto"/>
                <w:b/>
                <w:color w:val="000000"/>
              </w:rPr>
              <w:t>🏎️ Bienvenida e Introducción</w:t>
            </w:r>
            <w:r>
              <w:rPr>
                <w:rFonts w:ascii="Roboto" w:eastAsia="Roboto" w:hAnsi="Roboto" w:cs="Roboto"/>
                <w:b/>
                <w:color w:val="000000"/>
              </w:rPr>
              <w:tab/>
              <w:t>3</w:t>
            </w:r>
          </w:hyperlink>
        </w:p>
        <w:p w14:paraId="00000004" w14:textId="77777777" w:rsidR="001554D8" w:rsidRDefault="00F56ED7">
          <w:pPr>
            <w:widowControl w:val="0"/>
            <w:tabs>
              <w:tab w:val="right" w:pos="12000"/>
            </w:tabs>
            <w:spacing w:before="60" w:line="240" w:lineRule="auto"/>
            <w:ind w:left="1080"/>
            <w:rPr>
              <w:color w:val="000000"/>
            </w:rPr>
          </w:pPr>
          <w:hyperlink w:anchor="_wgvjfrgkdfuv">
            <w:r w:rsidR="001C50C6">
              <w:rPr>
                <w:rFonts w:ascii="Roboto" w:eastAsia="Roboto" w:hAnsi="Roboto" w:cs="Roboto"/>
                <w:color w:val="000000"/>
              </w:rPr>
              <w:t>¿Por qué es Importante el Performance Testing?</w:t>
            </w:r>
            <w:r w:rsidR="001C50C6">
              <w:rPr>
                <w:rFonts w:ascii="Roboto" w:eastAsia="Roboto" w:hAnsi="Roboto" w:cs="Roboto"/>
                <w:color w:val="000000"/>
              </w:rPr>
              <w:tab/>
              <w:t>3</w:t>
            </w:r>
          </w:hyperlink>
        </w:p>
        <w:p w14:paraId="00000005" w14:textId="77777777" w:rsidR="001554D8" w:rsidRDefault="00F56ED7">
          <w:pPr>
            <w:widowControl w:val="0"/>
            <w:tabs>
              <w:tab w:val="right" w:pos="12000"/>
            </w:tabs>
            <w:spacing w:before="60" w:line="240" w:lineRule="auto"/>
            <w:ind w:left="1080"/>
            <w:rPr>
              <w:color w:val="000000"/>
            </w:rPr>
          </w:pPr>
          <w:hyperlink w:anchor="_x4pz2htrz6gd">
            <w:r w:rsidR="001C50C6">
              <w:rPr>
                <w:rFonts w:ascii="Roboto" w:eastAsia="Roboto" w:hAnsi="Roboto" w:cs="Roboto"/>
                <w:color w:val="000000"/>
              </w:rPr>
              <w:t>¿Qué Puedes Esperar Aprender?</w:t>
            </w:r>
            <w:r w:rsidR="001C50C6">
              <w:rPr>
                <w:rFonts w:ascii="Roboto" w:eastAsia="Roboto" w:hAnsi="Roboto" w:cs="Roboto"/>
                <w:color w:val="000000"/>
              </w:rPr>
              <w:tab/>
              <w:t>3</w:t>
            </w:r>
          </w:hyperlink>
        </w:p>
        <w:p w14:paraId="00000006" w14:textId="77777777" w:rsidR="001554D8" w:rsidRDefault="00F56ED7">
          <w:pPr>
            <w:widowControl w:val="0"/>
            <w:tabs>
              <w:tab w:val="right" w:pos="12000"/>
            </w:tabs>
            <w:spacing w:before="60" w:line="240" w:lineRule="auto"/>
            <w:ind w:left="720"/>
            <w:rPr>
              <w:color w:val="000000"/>
            </w:rPr>
          </w:pPr>
          <w:hyperlink w:anchor="_an7l31t3c28r">
            <w:r w:rsidR="001C50C6">
              <w:rPr>
                <w:rFonts w:ascii="Roboto" w:eastAsia="Roboto" w:hAnsi="Roboto" w:cs="Roboto"/>
                <w:color w:val="000000"/>
              </w:rPr>
              <w:t>📑 Sobre Este Paddock Digital</w:t>
            </w:r>
            <w:r w:rsidR="001C50C6">
              <w:rPr>
                <w:rFonts w:ascii="Roboto" w:eastAsia="Roboto" w:hAnsi="Roboto" w:cs="Roboto"/>
                <w:color w:val="000000"/>
              </w:rPr>
              <w:tab/>
              <w:t>4</w:t>
            </w:r>
          </w:hyperlink>
        </w:p>
        <w:p w14:paraId="00000007" w14:textId="77777777" w:rsidR="001554D8" w:rsidRDefault="00F56ED7">
          <w:pPr>
            <w:widowControl w:val="0"/>
            <w:tabs>
              <w:tab w:val="right" w:pos="12000"/>
            </w:tabs>
            <w:spacing w:before="60" w:line="240" w:lineRule="auto"/>
            <w:ind w:left="1080"/>
            <w:rPr>
              <w:color w:val="000000"/>
            </w:rPr>
          </w:pPr>
          <w:hyperlink w:anchor="_u8hzwrh98gob">
            <w:r w:rsidR="001C50C6">
              <w:rPr>
                <w:rFonts w:ascii="Roboto" w:eastAsia="Roboto" w:hAnsi="Roboto" w:cs="Roboto"/>
                <w:color w:val="000000"/>
              </w:rPr>
              <w:t>¿Por qué necesitas este documento?</w:t>
            </w:r>
            <w:r w:rsidR="001C50C6">
              <w:rPr>
                <w:rFonts w:ascii="Roboto" w:eastAsia="Roboto" w:hAnsi="Roboto" w:cs="Roboto"/>
                <w:color w:val="000000"/>
              </w:rPr>
              <w:tab/>
              <w:t>4</w:t>
            </w:r>
          </w:hyperlink>
        </w:p>
        <w:p w14:paraId="00000008" w14:textId="77777777" w:rsidR="001554D8" w:rsidRDefault="00F56ED7">
          <w:pPr>
            <w:widowControl w:val="0"/>
            <w:tabs>
              <w:tab w:val="right" w:pos="12000"/>
            </w:tabs>
            <w:spacing w:before="60" w:line="240" w:lineRule="auto"/>
            <w:ind w:left="1080"/>
            <w:rPr>
              <w:color w:val="000000"/>
            </w:rPr>
          </w:pPr>
          <w:hyperlink w:anchor="_obxjg0k0u6i1">
            <w:r w:rsidR="001C50C6">
              <w:rPr>
                <w:rFonts w:ascii="Roboto" w:eastAsia="Roboto" w:hAnsi="Roboto" w:cs="Roboto"/>
                <w:color w:val="000000"/>
              </w:rPr>
              <w:t>¿Cómo Navegar en Este Paddock Digital?</w:t>
            </w:r>
            <w:r w:rsidR="001C50C6">
              <w:rPr>
                <w:rFonts w:ascii="Roboto" w:eastAsia="Roboto" w:hAnsi="Roboto" w:cs="Roboto"/>
                <w:color w:val="000000"/>
              </w:rPr>
              <w:tab/>
              <w:t>4</w:t>
            </w:r>
          </w:hyperlink>
        </w:p>
        <w:p w14:paraId="00000009" w14:textId="77777777" w:rsidR="001554D8" w:rsidRDefault="00F56ED7">
          <w:pPr>
            <w:widowControl w:val="0"/>
            <w:tabs>
              <w:tab w:val="right" w:pos="12000"/>
            </w:tabs>
            <w:spacing w:before="60" w:line="240" w:lineRule="auto"/>
            <w:ind w:left="720"/>
            <w:rPr>
              <w:color w:val="000000"/>
            </w:rPr>
          </w:pPr>
          <w:hyperlink w:anchor="_5prygcwx4erq">
            <w:r w:rsidR="001C50C6">
              <w:rPr>
                <w:rFonts w:ascii="Roboto" w:eastAsia="Roboto" w:hAnsi="Roboto" w:cs="Roboto"/>
                <w:color w:val="000000"/>
              </w:rPr>
              <w:t>💬 Participa en la Carrera: Comentarios y Preguntas</w:t>
            </w:r>
            <w:r w:rsidR="001C50C6">
              <w:rPr>
                <w:rFonts w:ascii="Roboto" w:eastAsia="Roboto" w:hAnsi="Roboto" w:cs="Roboto"/>
                <w:color w:val="000000"/>
              </w:rPr>
              <w:tab/>
              <w:t>5</w:t>
            </w:r>
          </w:hyperlink>
        </w:p>
        <w:p w14:paraId="0000000A" w14:textId="77777777" w:rsidR="001554D8" w:rsidRDefault="00F56ED7">
          <w:pPr>
            <w:widowControl w:val="0"/>
            <w:tabs>
              <w:tab w:val="right" w:pos="12000"/>
            </w:tabs>
            <w:spacing w:before="60" w:line="240" w:lineRule="auto"/>
            <w:ind w:left="360"/>
            <w:rPr>
              <w:color w:val="000000"/>
            </w:rPr>
          </w:pPr>
          <w:hyperlink w:anchor="_3bkmgyqum8yw">
            <w:r w:rsidR="001C50C6">
              <w:rPr>
                <w:rFonts w:ascii="Roboto" w:eastAsia="Roboto" w:hAnsi="Roboto" w:cs="Roboto"/>
                <w:b/>
                <w:color w:val="000000"/>
              </w:rPr>
              <w:t>🧰 Requisitos de Boxes: Preparativos antes de la Carrera</w:t>
            </w:r>
            <w:r w:rsidR="001C50C6">
              <w:rPr>
                <w:rFonts w:ascii="Roboto" w:eastAsia="Roboto" w:hAnsi="Roboto" w:cs="Roboto"/>
                <w:b/>
                <w:color w:val="000000"/>
              </w:rPr>
              <w:tab/>
              <w:t>6</w:t>
            </w:r>
          </w:hyperlink>
        </w:p>
        <w:p w14:paraId="0000000B" w14:textId="77777777" w:rsidR="001554D8" w:rsidRDefault="00F56ED7">
          <w:pPr>
            <w:widowControl w:val="0"/>
            <w:tabs>
              <w:tab w:val="right" w:pos="12000"/>
            </w:tabs>
            <w:spacing w:before="60" w:line="240" w:lineRule="auto"/>
            <w:ind w:left="720"/>
            <w:rPr>
              <w:color w:val="000000"/>
            </w:rPr>
          </w:pPr>
          <w:hyperlink w:anchor="_bl4t0sc38yok">
            <w:r w:rsidR="001C50C6">
              <w:rPr>
                <w:rFonts w:ascii="Roboto" w:eastAsia="Roboto" w:hAnsi="Roboto" w:cs="Roboto"/>
                <w:color w:val="000000"/>
              </w:rPr>
              <w:t>🛠️ Configuraciones Previas</w:t>
            </w:r>
            <w:r w:rsidR="001C50C6">
              <w:rPr>
                <w:rFonts w:ascii="Roboto" w:eastAsia="Roboto" w:hAnsi="Roboto" w:cs="Roboto"/>
                <w:color w:val="000000"/>
              </w:rPr>
              <w:tab/>
              <w:t>6</w:t>
            </w:r>
          </w:hyperlink>
        </w:p>
        <w:p w14:paraId="0000000C" w14:textId="77777777" w:rsidR="001554D8" w:rsidRDefault="00F56ED7">
          <w:pPr>
            <w:widowControl w:val="0"/>
            <w:tabs>
              <w:tab w:val="right" w:pos="12000"/>
            </w:tabs>
            <w:spacing w:before="60" w:line="240" w:lineRule="auto"/>
            <w:ind w:left="1080"/>
            <w:rPr>
              <w:color w:val="000000"/>
            </w:rPr>
          </w:pPr>
          <w:hyperlink w:anchor="_v9i50wxadbtq">
            <w:r w:rsidR="001C50C6">
              <w:rPr>
                <w:color w:val="000000"/>
              </w:rPr>
              <w:t>💻 Entorno de Desarrollo</w:t>
            </w:r>
            <w:r w:rsidR="001C50C6">
              <w:rPr>
                <w:color w:val="000000"/>
              </w:rPr>
              <w:tab/>
              <w:t>6</w:t>
            </w:r>
          </w:hyperlink>
        </w:p>
        <w:p w14:paraId="0000000D" w14:textId="77777777" w:rsidR="001554D8" w:rsidRDefault="00F56ED7">
          <w:pPr>
            <w:widowControl w:val="0"/>
            <w:tabs>
              <w:tab w:val="right" w:pos="12000"/>
            </w:tabs>
            <w:spacing w:before="60" w:line="240" w:lineRule="auto"/>
            <w:ind w:left="1080"/>
            <w:rPr>
              <w:color w:val="000000"/>
            </w:rPr>
          </w:pPr>
          <w:hyperlink w:anchor="_6fsu7jjsyfjv">
            <w:r w:rsidR="001C50C6">
              <w:rPr>
                <w:color w:val="000000"/>
              </w:rPr>
              <w:t>📦 Herramientas Específicas</w:t>
            </w:r>
            <w:r w:rsidR="001C50C6">
              <w:rPr>
                <w:color w:val="000000"/>
              </w:rPr>
              <w:tab/>
              <w:t>6</w:t>
            </w:r>
          </w:hyperlink>
          <w:commentRangeStart w:id="1"/>
          <w:ins w:id="2" w:author="Lisbeth Ramos" w:date="2023-09-08T12:20:00Z">
            <w:r w:rsidR="001C50C6">
              <w:rPr>
                <w:color w:val="000000"/>
              </w:rPr>
              <w:t>@Robert Ariechi CGTS</w:t>
            </w:r>
          </w:ins>
          <w:commentRangeEnd w:id="1"/>
          <w:r w:rsidR="001C50C6">
            <w:commentReference w:id="1"/>
          </w:r>
        </w:p>
        <w:p w14:paraId="0000000E" w14:textId="77777777" w:rsidR="001554D8" w:rsidRDefault="00F56ED7">
          <w:pPr>
            <w:widowControl w:val="0"/>
            <w:tabs>
              <w:tab w:val="right" w:pos="12000"/>
            </w:tabs>
            <w:spacing w:before="60" w:line="240" w:lineRule="auto"/>
            <w:ind w:left="1080"/>
            <w:rPr>
              <w:color w:val="000000"/>
            </w:rPr>
          </w:pPr>
          <w:hyperlink w:anchor="_uznlfnwubr28">
            <w:r w:rsidR="001C50C6">
              <w:rPr>
                <w:color w:val="000000"/>
              </w:rPr>
              <w:t>🗄️ Repositorio y Código</w:t>
            </w:r>
            <w:r w:rsidR="001C50C6">
              <w:rPr>
                <w:color w:val="000000"/>
              </w:rPr>
              <w:tab/>
              <w:t>6</w:t>
            </w:r>
          </w:hyperlink>
        </w:p>
        <w:p w14:paraId="0000000F" w14:textId="77777777" w:rsidR="001554D8" w:rsidRDefault="00F56ED7">
          <w:pPr>
            <w:widowControl w:val="0"/>
            <w:tabs>
              <w:tab w:val="right" w:pos="12000"/>
            </w:tabs>
            <w:spacing w:before="60" w:line="240" w:lineRule="auto"/>
            <w:ind w:left="1080"/>
            <w:rPr>
              <w:color w:val="000000"/>
            </w:rPr>
          </w:pPr>
          <w:hyperlink w:anchor="_pkstyacvygj0">
            <w:r w:rsidR="001C50C6">
              <w:rPr>
                <w:color w:val="000000"/>
              </w:rPr>
              <w:t>🌐 Acceso a Internet</w:t>
            </w:r>
            <w:r w:rsidR="001C50C6">
              <w:rPr>
                <w:color w:val="000000"/>
              </w:rPr>
              <w:tab/>
              <w:t>6</w:t>
            </w:r>
          </w:hyperlink>
        </w:p>
        <w:p w14:paraId="00000010" w14:textId="77777777" w:rsidR="001554D8" w:rsidRDefault="00F56ED7">
          <w:pPr>
            <w:widowControl w:val="0"/>
            <w:tabs>
              <w:tab w:val="right" w:pos="12000"/>
            </w:tabs>
            <w:spacing w:before="60" w:line="240" w:lineRule="auto"/>
            <w:ind w:left="1080"/>
            <w:rPr>
              <w:color w:val="000000"/>
            </w:rPr>
          </w:pPr>
          <w:hyperlink w:anchor="_qg0lk3eacmnj">
            <w:r w:rsidR="001C50C6">
              <w:rPr>
                <w:color w:val="000000"/>
              </w:rPr>
              <w:t>🔐 Credenciales y Permisos</w:t>
            </w:r>
            <w:r w:rsidR="001C50C6">
              <w:rPr>
                <w:color w:val="000000"/>
              </w:rPr>
              <w:tab/>
              <w:t>6</w:t>
            </w:r>
          </w:hyperlink>
        </w:p>
        <w:p w14:paraId="00000011" w14:textId="77777777" w:rsidR="001554D8" w:rsidRDefault="00F56ED7">
          <w:pPr>
            <w:widowControl w:val="0"/>
            <w:tabs>
              <w:tab w:val="right" w:pos="12000"/>
            </w:tabs>
            <w:spacing w:before="60" w:line="240" w:lineRule="auto"/>
            <w:ind w:left="720"/>
            <w:rPr>
              <w:color w:val="000000"/>
            </w:rPr>
          </w:pPr>
          <w:hyperlink w:anchor="_gs707abdp480">
            <w:r w:rsidR="001C50C6">
              <w:rPr>
                <w:rFonts w:ascii="Roboto" w:eastAsia="Roboto" w:hAnsi="Roboto" w:cs="Roboto"/>
                <w:color w:val="000000"/>
              </w:rPr>
              <w:t>📚 Materiales y Documentación</w:t>
            </w:r>
            <w:r w:rsidR="001C50C6">
              <w:rPr>
                <w:rFonts w:ascii="Roboto" w:eastAsia="Roboto" w:hAnsi="Roboto" w:cs="Roboto"/>
                <w:color w:val="000000"/>
              </w:rPr>
              <w:tab/>
              <w:t>6</w:t>
            </w:r>
          </w:hyperlink>
        </w:p>
        <w:p w14:paraId="00000012" w14:textId="77777777" w:rsidR="001554D8" w:rsidRDefault="00F56ED7">
          <w:pPr>
            <w:widowControl w:val="0"/>
            <w:tabs>
              <w:tab w:val="right" w:pos="12000"/>
            </w:tabs>
            <w:spacing w:before="60" w:line="240" w:lineRule="auto"/>
            <w:ind w:left="1080"/>
            <w:rPr>
              <w:color w:val="000000"/>
            </w:rPr>
          </w:pPr>
          <w:hyperlink w:anchor="_qigpujp4o6xj">
            <w:r w:rsidR="001C50C6">
              <w:rPr>
                <w:color w:val="000000"/>
              </w:rPr>
              <w:t>📖 Documentación Oficial</w:t>
            </w:r>
            <w:r w:rsidR="001C50C6">
              <w:rPr>
                <w:color w:val="000000"/>
              </w:rPr>
              <w:tab/>
              <w:t>6</w:t>
            </w:r>
          </w:hyperlink>
        </w:p>
        <w:p w14:paraId="00000013" w14:textId="77777777" w:rsidR="001554D8" w:rsidRDefault="00F56ED7">
          <w:pPr>
            <w:widowControl w:val="0"/>
            <w:tabs>
              <w:tab w:val="right" w:pos="12000"/>
            </w:tabs>
            <w:spacing w:before="60" w:line="240" w:lineRule="auto"/>
            <w:ind w:left="1080"/>
            <w:rPr>
              <w:color w:val="000000"/>
            </w:rPr>
          </w:pPr>
          <w:hyperlink w:anchor="_265pj888brub">
            <w:r w:rsidR="001C50C6">
              <w:rPr>
                <w:color w:val="000000"/>
              </w:rPr>
              <w:t>📚 Libros y Artículos</w:t>
            </w:r>
            <w:r w:rsidR="001C50C6">
              <w:rPr>
                <w:color w:val="000000"/>
              </w:rPr>
              <w:tab/>
              <w:t>6</w:t>
            </w:r>
          </w:hyperlink>
        </w:p>
        <w:p w14:paraId="00000014" w14:textId="77777777" w:rsidR="001554D8" w:rsidRDefault="00F56ED7">
          <w:pPr>
            <w:widowControl w:val="0"/>
            <w:tabs>
              <w:tab w:val="right" w:pos="12000"/>
            </w:tabs>
            <w:spacing w:before="60" w:line="240" w:lineRule="auto"/>
            <w:ind w:left="1080"/>
            <w:rPr>
              <w:color w:val="000000"/>
            </w:rPr>
          </w:pPr>
          <w:hyperlink w:anchor="_stm37vnhar3f">
            <w:r w:rsidR="001C50C6">
              <w:rPr>
                <w:color w:val="000000"/>
              </w:rPr>
              <w:t>📹 Videos y Webinars</w:t>
            </w:r>
            <w:r w:rsidR="001C50C6">
              <w:rPr>
                <w:color w:val="000000"/>
              </w:rPr>
              <w:tab/>
              <w:t>7</w:t>
            </w:r>
          </w:hyperlink>
        </w:p>
        <w:p w14:paraId="00000015" w14:textId="77777777" w:rsidR="001554D8" w:rsidRDefault="00F56ED7">
          <w:pPr>
            <w:widowControl w:val="0"/>
            <w:tabs>
              <w:tab w:val="right" w:pos="12000"/>
            </w:tabs>
            <w:spacing w:before="60" w:line="240" w:lineRule="auto"/>
            <w:ind w:left="1080"/>
            <w:rPr>
              <w:color w:val="000000"/>
            </w:rPr>
          </w:pPr>
          <w:hyperlink w:anchor="_q4nzwvgfs3e9">
            <w:r w:rsidR="001C50C6">
              <w:rPr>
                <w:color w:val="000000"/>
              </w:rPr>
              <w:t>🛠️ Repositorios y Código Ejemplo</w:t>
            </w:r>
            <w:r w:rsidR="001C50C6">
              <w:rPr>
                <w:color w:val="000000"/>
              </w:rPr>
              <w:tab/>
              <w:t>7</w:t>
            </w:r>
          </w:hyperlink>
        </w:p>
        <w:p w14:paraId="00000016" w14:textId="77777777" w:rsidR="001554D8" w:rsidRDefault="00F56ED7">
          <w:pPr>
            <w:widowControl w:val="0"/>
            <w:tabs>
              <w:tab w:val="right" w:pos="12000"/>
            </w:tabs>
            <w:spacing w:before="60" w:line="240" w:lineRule="auto"/>
            <w:ind w:left="1080"/>
            <w:rPr>
              <w:color w:val="000000"/>
            </w:rPr>
          </w:pPr>
          <w:hyperlink w:anchor="_tvvot58j3bmp">
            <w:r w:rsidR="001C50C6">
              <w:rPr>
                <w:color w:val="000000"/>
              </w:rPr>
              <w:t>📋 Plantillas y Scripts</w:t>
            </w:r>
            <w:r w:rsidR="001C50C6">
              <w:rPr>
                <w:color w:val="000000"/>
              </w:rPr>
              <w:tab/>
              <w:t>7</w:t>
            </w:r>
          </w:hyperlink>
        </w:p>
        <w:p w14:paraId="00000017" w14:textId="77777777" w:rsidR="001554D8" w:rsidRDefault="00F56ED7">
          <w:pPr>
            <w:widowControl w:val="0"/>
            <w:tabs>
              <w:tab w:val="right" w:pos="12000"/>
            </w:tabs>
            <w:spacing w:before="60" w:line="240" w:lineRule="auto"/>
            <w:ind w:left="1080"/>
            <w:rPr>
              <w:color w:val="000000"/>
            </w:rPr>
          </w:pPr>
          <w:hyperlink w:anchor="_onan6ujcu3pm">
            <w:r w:rsidR="001C50C6">
              <w:rPr>
                <w:color w:val="000000"/>
              </w:rPr>
              <w:t>📊 Dashboards Predefinidos</w:t>
            </w:r>
            <w:r w:rsidR="001C50C6">
              <w:rPr>
                <w:color w:val="000000"/>
              </w:rPr>
              <w:tab/>
              <w:t>7</w:t>
            </w:r>
          </w:hyperlink>
        </w:p>
        <w:p w14:paraId="00000018" w14:textId="77777777" w:rsidR="001554D8" w:rsidRDefault="00F56ED7">
          <w:pPr>
            <w:widowControl w:val="0"/>
            <w:tabs>
              <w:tab w:val="right" w:pos="12000"/>
            </w:tabs>
            <w:spacing w:before="60" w:line="240" w:lineRule="auto"/>
            <w:ind w:left="720"/>
            <w:rPr>
              <w:color w:val="000000"/>
            </w:rPr>
          </w:pPr>
          <w:hyperlink w:anchor="_f82iufykadgb">
            <w:r w:rsidR="001C50C6">
              <w:rPr>
                <w:color w:val="000000"/>
              </w:rPr>
              <w:t>🧠 Conocimientos Necesarios</w:t>
            </w:r>
            <w:r w:rsidR="001C50C6">
              <w:rPr>
                <w:color w:val="000000"/>
              </w:rPr>
              <w:tab/>
              <w:t>7</w:t>
            </w:r>
          </w:hyperlink>
        </w:p>
        <w:p w14:paraId="00000019" w14:textId="77777777" w:rsidR="001554D8" w:rsidRDefault="00F56ED7">
          <w:pPr>
            <w:widowControl w:val="0"/>
            <w:tabs>
              <w:tab w:val="right" w:pos="12000"/>
            </w:tabs>
            <w:spacing w:before="60" w:line="240" w:lineRule="auto"/>
            <w:ind w:left="1080"/>
            <w:rPr>
              <w:color w:val="000000"/>
            </w:rPr>
          </w:pPr>
          <w:hyperlink w:anchor="_lm01isw6sp08">
            <w:r w:rsidR="001C50C6">
              <w:rPr>
                <w:color w:val="000000"/>
              </w:rPr>
              <w:t>🖥️ Fundamentos de Programación</w:t>
            </w:r>
            <w:r w:rsidR="001C50C6">
              <w:rPr>
                <w:color w:val="000000"/>
              </w:rPr>
              <w:tab/>
              <w:t>7</w:t>
            </w:r>
          </w:hyperlink>
        </w:p>
        <w:p w14:paraId="0000001A" w14:textId="77777777" w:rsidR="001554D8" w:rsidRDefault="00F56ED7">
          <w:pPr>
            <w:widowControl w:val="0"/>
            <w:tabs>
              <w:tab w:val="right" w:pos="12000"/>
            </w:tabs>
            <w:spacing w:before="60" w:line="240" w:lineRule="auto"/>
            <w:ind w:left="1080"/>
            <w:rPr>
              <w:color w:val="000000"/>
            </w:rPr>
          </w:pPr>
          <w:hyperlink w:anchor="_t7u7vyy6ikbz">
            <w:r w:rsidR="001C50C6">
              <w:rPr>
                <w:color w:val="000000"/>
              </w:rPr>
              <w:t>🌐 Conceptos Básicos de Red</w:t>
            </w:r>
            <w:r w:rsidR="001C50C6">
              <w:rPr>
                <w:color w:val="000000"/>
              </w:rPr>
              <w:tab/>
              <w:t>8</w:t>
            </w:r>
          </w:hyperlink>
        </w:p>
        <w:p w14:paraId="0000001B" w14:textId="77777777" w:rsidR="001554D8" w:rsidRDefault="00F56ED7">
          <w:pPr>
            <w:widowControl w:val="0"/>
            <w:tabs>
              <w:tab w:val="right" w:pos="12000"/>
            </w:tabs>
            <w:spacing w:before="60" w:line="240" w:lineRule="auto"/>
            <w:ind w:left="1080"/>
            <w:rPr>
              <w:color w:val="000000"/>
            </w:rPr>
          </w:pPr>
          <w:hyperlink w:anchor="_b6m62mjurha3">
            <w:r w:rsidR="001C50C6">
              <w:rPr>
                <w:color w:val="000000"/>
              </w:rPr>
              <w:t>🛠️ Herramientas de Desarrollo</w:t>
            </w:r>
            <w:r w:rsidR="001C50C6">
              <w:rPr>
                <w:color w:val="000000"/>
              </w:rPr>
              <w:tab/>
              <w:t>8</w:t>
            </w:r>
          </w:hyperlink>
        </w:p>
        <w:p w14:paraId="0000001C" w14:textId="77777777" w:rsidR="001554D8" w:rsidRDefault="00F56ED7">
          <w:pPr>
            <w:widowControl w:val="0"/>
            <w:tabs>
              <w:tab w:val="right" w:pos="12000"/>
            </w:tabs>
            <w:spacing w:before="60" w:line="240" w:lineRule="auto"/>
            <w:ind w:left="1080"/>
            <w:rPr>
              <w:color w:val="000000"/>
            </w:rPr>
          </w:pPr>
          <w:hyperlink w:anchor="_jlbpv68l2edj">
            <w:r w:rsidR="001C50C6">
              <w:rPr>
                <w:color w:val="000000"/>
              </w:rPr>
              <w:t>⚙️ Introducción a DevOps</w:t>
            </w:r>
            <w:r w:rsidR="001C50C6">
              <w:rPr>
                <w:color w:val="000000"/>
              </w:rPr>
              <w:tab/>
              <w:t>8</w:t>
            </w:r>
          </w:hyperlink>
        </w:p>
        <w:p w14:paraId="0000001D" w14:textId="77777777" w:rsidR="001554D8" w:rsidRDefault="00F56ED7">
          <w:pPr>
            <w:widowControl w:val="0"/>
            <w:tabs>
              <w:tab w:val="right" w:pos="12000"/>
            </w:tabs>
            <w:spacing w:before="60" w:line="240" w:lineRule="auto"/>
            <w:ind w:left="1080"/>
            <w:rPr>
              <w:color w:val="000000"/>
            </w:rPr>
          </w:pPr>
          <w:hyperlink w:anchor="_gyr4edz6kfnq">
            <w:r w:rsidR="001C50C6">
              <w:rPr>
                <w:color w:val="000000"/>
              </w:rPr>
              <w:t>📊 Interés en el Performance Testing</w:t>
            </w:r>
            <w:r w:rsidR="001C50C6">
              <w:rPr>
                <w:color w:val="000000"/>
              </w:rPr>
              <w:tab/>
              <w:t>8</w:t>
            </w:r>
          </w:hyperlink>
        </w:p>
        <w:p w14:paraId="0000001E" w14:textId="77777777" w:rsidR="001554D8" w:rsidRDefault="00F56ED7">
          <w:pPr>
            <w:widowControl w:val="0"/>
            <w:tabs>
              <w:tab w:val="right" w:pos="12000"/>
            </w:tabs>
            <w:spacing w:before="60" w:line="240" w:lineRule="auto"/>
            <w:rPr>
              <w:b/>
              <w:color w:val="000000"/>
            </w:rPr>
          </w:pPr>
          <w:hyperlink w:anchor="_cpoipx95y0cx">
            <w:r w:rsidR="001C50C6">
              <w:rPr>
                <w:b/>
                <w:color w:val="000000"/>
              </w:rPr>
              <w:t>EN LA PISTA</w:t>
            </w:r>
            <w:r w:rsidR="001C50C6">
              <w:rPr>
                <w:b/>
                <w:color w:val="000000"/>
              </w:rPr>
              <w:tab/>
              <w:t>9</w:t>
            </w:r>
          </w:hyperlink>
        </w:p>
        <w:p w14:paraId="0000001F" w14:textId="77777777" w:rsidR="001554D8" w:rsidRDefault="00F56ED7">
          <w:pPr>
            <w:widowControl w:val="0"/>
            <w:tabs>
              <w:tab w:val="right" w:pos="12000"/>
            </w:tabs>
            <w:spacing w:before="60" w:line="240" w:lineRule="auto"/>
            <w:ind w:left="360"/>
            <w:rPr>
              <w:color w:val="000000"/>
            </w:rPr>
          </w:pPr>
          <w:hyperlink w:anchor="_otca68ll27k0">
            <w:r w:rsidR="001C50C6">
              <w:rPr>
                <w:color w:val="000000"/>
              </w:rPr>
              <w:t>🚦 ¡Enciende los Motores!: Introducción al Performance Testing y k6</w:t>
            </w:r>
            <w:r w:rsidR="001C50C6">
              <w:rPr>
                <w:color w:val="000000"/>
              </w:rPr>
              <w:tab/>
              <w:t>9</w:t>
            </w:r>
          </w:hyperlink>
        </w:p>
        <w:p w14:paraId="00000020" w14:textId="77777777" w:rsidR="001554D8" w:rsidRDefault="00F56ED7">
          <w:pPr>
            <w:widowControl w:val="0"/>
            <w:tabs>
              <w:tab w:val="right" w:pos="12000"/>
            </w:tabs>
            <w:spacing w:before="60" w:line="240" w:lineRule="auto"/>
            <w:ind w:left="720"/>
            <w:rPr>
              <w:color w:val="000000"/>
            </w:rPr>
          </w:pPr>
          <w:hyperlink w:anchor="_fx00ghuoiev">
            <w:r w:rsidR="001C50C6">
              <w:rPr>
                <w:color w:val="000000"/>
              </w:rPr>
              <w:t>● 🤔 ¿Por qué nos Importa el Performance Testing?</w:t>
            </w:r>
            <w:r w:rsidR="001C50C6">
              <w:rPr>
                <w:color w:val="000000"/>
              </w:rPr>
              <w:tab/>
              <w:t>9</w:t>
            </w:r>
          </w:hyperlink>
        </w:p>
        <w:p w14:paraId="00000021" w14:textId="77777777" w:rsidR="001554D8" w:rsidRDefault="00F56ED7">
          <w:pPr>
            <w:widowControl w:val="0"/>
            <w:tabs>
              <w:tab w:val="right" w:pos="12000"/>
            </w:tabs>
            <w:spacing w:before="60" w:line="240" w:lineRule="auto"/>
            <w:ind w:left="720"/>
            <w:rPr>
              <w:color w:val="000000"/>
            </w:rPr>
          </w:pPr>
          <w:hyperlink w:anchor="_ksnskbco17ez">
            <w:r w:rsidR="001C50C6">
              <w:rPr>
                <w:color w:val="000000"/>
              </w:rPr>
              <w:t>● 🧪 Tipos de Pruebas: Carga, Estrés, Resistencia y Más</w:t>
            </w:r>
            <w:r w:rsidR="001C50C6">
              <w:rPr>
                <w:color w:val="000000"/>
              </w:rPr>
              <w:tab/>
              <w:t>9</w:t>
            </w:r>
          </w:hyperlink>
        </w:p>
        <w:p w14:paraId="00000022" w14:textId="77777777" w:rsidR="001554D8" w:rsidRDefault="00F56ED7">
          <w:pPr>
            <w:widowControl w:val="0"/>
            <w:tabs>
              <w:tab w:val="right" w:pos="12000"/>
            </w:tabs>
            <w:spacing w:before="60" w:line="240" w:lineRule="auto"/>
            <w:ind w:left="720"/>
            <w:rPr>
              <w:color w:val="000000"/>
            </w:rPr>
          </w:pPr>
          <w:hyperlink w:anchor="_w1rd7731r1rh">
            <w:r w:rsidR="001C50C6">
              <w:rPr>
                <w:color w:val="000000"/>
              </w:rPr>
              <w:t>● 🛠️ Introducción y Razones para Usar k6</w:t>
            </w:r>
            <w:r w:rsidR="001C50C6">
              <w:rPr>
                <w:color w:val="000000"/>
              </w:rPr>
              <w:tab/>
              <w:t>9</w:t>
            </w:r>
          </w:hyperlink>
        </w:p>
        <w:p w14:paraId="00000023" w14:textId="77777777" w:rsidR="001554D8" w:rsidRDefault="00F56ED7">
          <w:pPr>
            <w:widowControl w:val="0"/>
            <w:tabs>
              <w:tab w:val="right" w:pos="12000"/>
            </w:tabs>
            <w:spacing w:before="60" w:line="240" w:lineRule="auto"/>
            <w:ind w:left="720"/>
            <w:rPr>
              <w:color w:val="000000"/>
            </w:rPr>
          </w:pPr>
          <w:hyperlink w:anchor="_yggbe8oyuafu">
            <w:r w:rsidR="001C50C6">
              <w:rPr>
                <w:color w:val="000000"/>
              </w:rPr>
              <w:t>● 🚀 Primer Arranque y Configuración Básica con k6</w:t>
            </w:r>
            <w:r w:rsidR="001C50C6">
              <w:rPr>
                <w:color w:val="000000"/>
              </w:rPr>
              <w:tab/>
              <w:t>9</w:t>
            </w:r>
          </w:hyperlink>
        </w:p>
        <w:p w14:paraId="00000024" w14:textId="77777777" w:rsidR="001554D8" w:rsidRDefault="00F56ED7">
          <w:pPr>
            <w:widowControl w:val="0"/>
            <w:tabs>
              <w:tab w:val="right" w:pos="12000"/>
            </w:tabs>
            <w:spacing w:before="60" w:line="240" w:lineRule="auto"/>
            <w:ind w:left="360"/>
            <w:rPr>
              <w:color w:val="000000"/>
            </w:rPr>
          </w:pPr>
          <w:hyperlink w:anchor="_32fbj1p3hat4">
            <w:r w:rsidR="001C50C6">
              <w:rPr>
                <w:color w:val="000000"/>
              </w:rPr>
              <w:t>🛠️ Manos al Volante: Escritura y Análisis de Scripts con k6</w:t>
            </w:r>
            <w:r w:rsidR="001C50C6">
              <w:rPr>
                <w:color w:val="000000"/>
              </w:rPr>
              <w:tab/>
              <w:t>10</w:t>
            </w:r>
          </w:hyperlink>
        </w:p>
        <w:p w14:paraId="00000025" w14:textId="77777777" w:rsidR="001554D8" w:rsidRDefault="00F56ED7">
          <w:pPr>
            <w:widowControl w:val="0"/>
            <w:tabs>
              <w:tab w:val="right" w:pos="12000"/>
            </w:tabs>
            <w:spacing w:before="60" w:line="240" w:lineRule="auto"/>
            <w:ind w:left="720"/>
            <w:rPr>
              <w:color w:val="000000"/>
            </w:rPr>
          </w:pPr>
          <w:hyperlink w:anchor="_ev72p8o5xf5s">
            <w:r w:rsidR="001C50C6">
              <w:rPr>
                <w:color w:val="000000"/>
              </w:rPr>
              <w:t>● 📝 Escenarios Básicos y Avanzados</w:t>
            </w:r>
            <w:r w:rsidR="001C50C6">
              <w:rPr>
                <w:color w:val="000000"/>
              </w:rPr>
              <w:tab/>
              <w:t>10</w:t>
            </w:r>
          </w:hyperlink>
        </w:p>
        <w:p w14:paraId="00000026" w14:textId="77777777" w:rsidR="001554D8" w:rsidRDefault="00F56ED7">
          <w:pPr>
            <w:widowControl w:val="0"/>
            <w:tabs>
              <w:tab w:val="right" w:pos="12000"/>
            </w:tabs>
            <w:spacing w:before="60" w:line="240" w:lineRule="auto"/>
            <w:ind w:left="720"/>
            <w:rPr>
              <w:color w:val="000000"/>
            </w:rPr>
          </w:pPr>
          <w:hyperlink w:anchor="_pgxw3shkivm0">
            <w:r w:rsidR="001C50C6">
              <w:rPr>
                <w:color w:val="000000"/>
              </w:rPr>
              <w:t>● ✅ Uso de Check, Umbrales y Asserts</w:t>
            </w:r>
            <w:r w:rsidR="001C50C6">
              <w:rPr>
                <w:color w:val="000000"/>
              </w:rPr>
              <w:tab/>
              <w:t>10</w:t>
            </w:r>
          </w:hyperlink>
        </w:p>
        <w:p w14:paraId="00000027" w14:textId="77777777" w:rsidR="001554D8" w:rsidRDefault="00F56ED7">
          <w:pPr>
            <w:widowControl w:val="0"/>
            <w:tabs>
              <w:tab w:val="right" w:pos="12000"/>
            </w:tabs>
            <w:spacing w:before="60" w:line="240" w:lineRule="auto"/>
            <w:ind w:left="720"/>
            <w:rPr>
              <w:color w:val="000000"/>
            </w:rPr>
          </w:pPr>
          <w:hyperlink w:anchor="_wzlv9cngngz">
            <w:r w:rsidR="001C50C6">
              <w:rPr>
                <w:color w:val="000000"/>
              </w:rPr>
              <w:t>● 📊 Lanzamiento de Pruebas y Análisis de Resultados</w:t>
            </w:r>
            <w:r w:rsidR="001C50C6">
              <w:rPr>
                <w:color w:val="000000"/>
              </w:rPr>
              <w:tab/>
              <w:t>10</w:t>
            </w:r>
          </w:hyperlink>
        </w:p>
        <w:p w14:paraId="00000028" w14:textId="77777777" w:rsidR="001554D8" w:rsidRDefault="00F56ED7">
          <w:pPr>
            <w:widowControl w:val="0"/>
            <w:tabs>
              <w:tab w:val="right" w:pos="12000"/>
            </w:tabs>
            <w:spacing w:before="60" w:line="240" w:lineRule="auto"/>
            <w:ind w:left="360"/>
            <w:rPr>
              <w:color w:val="000000"/>
            </w:rPr>
          </w:pPr>
          <w:hyperlink w:anchor="_y4sbt775k67c">
            <w:r w:rsidR="001C50C6">
              <w:rPr>
                <w:color w:val="000000"/>
              </w:rPr>
              <w:t>🚧 Pit-Stop Técnico: Integración de k6 en CI/CD</w:t>
            </w:r>
            <w:r w:rsidR="001C50C6">
              <w:rPr>
                <w:color w:val="000000"/>
              </w:rPr>
              <w:tab/>
              <w:t>11</w:t>
            </w:r>
          </w:hyperlink>
        </w:p>
        <w:p w14:paraId="00000029" w14:textId="77777777" w:rsidR="001554D8" w:rsidRDefault="00F56ED7">
          <w:pPr>
            <w:widowControl w:val="0"/>
            <w:tabs>
              <w:tab w:val="right" w:pos="12000"/>
            </w:tabs>
            <w:spacing w:before="60" w:line="240" w:lineRule="auto"/>
            <w:ind w:left="720"/>
            <w:rPr>
              <w:color w:val="000000"/>
            </w:rPr>
          </w:pPr>
          <w:hyperlink w:anchor="_mdfwvm3d548o">
            <w:r w:rsidR="001C50C6">
              <w:rPr>
                <w:color w:val="000000"/>
              </w:rPr>
              <w:t>● 🔧 Integración con Jenkins, GitLab CI y Otros</w:t>
            </w:r>
            <w:r w:rsidR="001C50C6">
              <w:rPr>
                <w:color w:val="000000"/>
              </w:rPr>
              <w:tab/>
              <w:t>11</w:t>
            </w:r>
          </w:hyperlink>
        </w:p>
        <w:p w14:paraId="0000002A" w14:textId="77777777" w:rsidR="001554D8" w:rsidRDefault="00F56ED7">
          <w:pPr>
            <w:widowControl w:val="0"/>
            <w:tabs>
              <w:tab w:val="right" w:pos="12000"/>
            </w:tabs>
            <w:spacing w:before="60" w:line="240" w:lineRule="auto"/>
            <w:ind w:left="720"/>
            <w:rPr>
              <w:color w:val="000000"/>
            </w:rPr>
          </w:pPr>
          <w:hyperlink w:anchor="_pgcofohq8sj5">
            <w:r w:rsidR="001C50C6">
              <w:rPr>
                <w:color w:val="000000"/>
              </w:rPr>
              <w:t>● 🚨 Automatización de Pruebas: Umbral, Alertas y Mucho Más</w:t>
            </w:r>
            <w:r w:rsidR="001C50C6">
              <w:rPr>
                <w:color w:val="000000"/>
              </w:rPr>
              <w:tab/>
              <w:t>11</w:t>
            </w:r>
          </w:hyperlink>
        </w:p>
        <w:p w14:paraId="0000002B" w14:textId="77777777" w:rsidR="001554D8" w:rsidRDefault="00F56ED7">
          <w:pPr>
            <w:widowControl w:val="0"/>
            <w:tabs>
              <w:tab w:val="right" w:pos="12000"/>
            </w:tabs>
            <w:spacing w:before="60" w:line="240" w:lineRule="auto"/>
            <w:ind w:left="720"/>
            <w:rPr>
              <w:color w:val="000000"/>
            </w:rPr>
          </w:pPr>
          <w:hyperlink w:anchor="_4cjiwda6tuob">
            <w:r w:rsidR="001C50C6">
              <w:rPr>
                <w:color w:val="000000"/>
              </w:rPr>
              <w:t>● 🛠️ Práctica: Integración con una Herramienta de Pipeline</w:t>
            </w:r>
            <w:r w:rsidR="001C50C6">
              <w:rPr>
                <w:color w:val="000000"/>
              </w:rPr>
              <w:tab/>
              <w:t>11</w:t>
            </w:r>
          </w:hyperlink>
        </w:p>
        <w:p w14:paraId="0000002C" w14:textId="77777777" w:rsidR="001554D8" w:rsidRDefault="00F56ED7">
          <w:pPr>
            <w:widowControl w:val="0"/>
            <w:tabs>
              <w:tab w:val="right" w:pos="12000"/>
            </w:tabs>
            <w:spacing w:before="60" w:line="240" w:lineRule="auto"/>
            <w:ind w:left="360"/>
            <w:rPr>
              <w:color w:val="000000"/>
            </w:rPr>
          </w:pPr>
          <w:hyperlink w:anchor="_39ar7fm8jm7l">
            <w:r w:rsidR="001C50C6">
              <w:rPr>
                <w:color w:val="000000"/>
              </w:rPr>
              <w:t>🌐 Adelantamientos Estratégicos: k6 Browser y Pruebas Híbridas</w:t>
            </w:r>
            <w:r w:rsidR="001C50C6">
              <w:rPr>
                <w:color w:val="000000"/>
              </w:rPr>
              <w:tab/>
              <w:t>12</w:t>
            </w:r>
          </w:hyperlink>
        </w:p>
        <w:p w14:paraId="0000002D" w14:textId="77777777" w:rsidR="001554D8" w:rsidRDefault="00F56ED7">
          <w:pPr>
            <w:widowControl w:val="0"/>
            <w:tabs>
              <w:tab w:val="right" w:pos="12000"/>
            </w:tabs>
            <w:spacing w:before="60" w:line="240" w:lineRule="auto"/>
            <w:ind w:left="720"/>
            <w:rPr>
              <w:color w:val="000000"/>
            </w:rPr>
          </w:pPr>
          <w:hyperlink w:anchor="_jv29wwhjcpnz">
            <w:r w:rsidR="001C50C6">
              <w:rPr>
                <w:color w:val="000000"/>
              </w:rPr>
              <w:t>● 🌐 ¿Qué es k6 Browser? Ventajas y Configuración</w:t>
            </w:r>
            <w:r w:rsidR="001C50C6">
              <w:rPr>
                <w:color w:val="000000"/>
              </w:rPr>
              <w:tab/>
              <w:t>12</w:t>
            </w:r>
          </w:hyperlink>
        </w:p>
        <w:p w14:paraId="0000002E" w14:textId="77777777" w:rsidR="001554D8" w:rsidRDefault="00F56ED7">
          <w:pPr>
            <w:widowControl w:val="0"/>
            <w:tabs>
              <w:tab w:val="right" w:pos="12000"/>
            </w:tabs>
            <w:spacing w:before="60" w:line="240" w:lineRule="auto"/>
            <w:ind w:left="720"/>
            <w:rPr>
              <w:color w:val="000000"/>
            </w:rPr>
          </w:pPr>
          <w:hyperlink w:anchor="_lxm6s5mwgw4e">
            <w:r w:rsidR="001C50C6">
              <w:rPr>
                <w:color w:val="000000"/>
              </w:rPr>
              <w:t>● 🤝 Creación y Gestión de Pruebas Híbridas</w:t>
            </w:r>
            <w:r w:rsidR="001C50C6">
              <w:rPr>
                <w:color w:val="000000"/>
              </w:rPr>
              <w:tab/>
              <w:t>12</w:t>
            </w:r>
          </w:hyperlink>
        </w:p>
        <w:p w14:paraId="0000002F" w14:textId="77777777" w:rsidR="001554D8" w:rsidRDefault="00F56ED7">
          <w:pPr>
            <w:widowControl w:val="0"/>
            <w:tabs>
              <w:tab w:val="right" w:pos="12000"/>
            </w:tabs>
            <w:spacing w:before="60" w:line="240" w:lineRule="auto"/>
            <w:ind w:left="360"/>
            <w:rPr>
              <w:color w:val="000000"/>
            </w:rPr>
          </w:pPr>
          <w:hyperlink w:anchor="_d6i5yqdy7cr5">
            <w:r w:rsidR="001C50C6">
              <w:rPr>
                <w:color w:val="000000"/>
              </w:rPr>
              <w:t>🎯 Zonas de DRS: Performance Left Testing</w:t>
            </w:r>
            <w:r w:rsidR="001C50C6">
              <w:rPr>
                <w:color w:val="000000"/>
              </w:rPr>
              <w:tab/>
              <w:t>13</w:t>
            </w:r>
          </w:hyperlink>
        </w:p>
        <w:p w14:paraId="00000030" w14:textId="77777777" w:rsidR="001554D8" w:rsidRDefault="00F56ED7">
          <w:pPr>
            <w:widowControl w:val="0"/>
            <w:tabs>
              <w:tab w:val="right" w:pos="12000"/>
            </w:tabs>
            <w:spacing w:before="60" w:line="240" w:lineRule="auto"/>
            <w:ind w:left="720"/>
            <w:rPr>
              <w:color w:val="000000"/>
            </w:rPr>
          </w:pPr>
          <w:hyperlink w:anchor="_enrq36411vwo">
            <w:r w:rsidR="001C50C6">
              <w:rPr>
                <w:color w:val="000000"/>
              </w:rPr>
              <w:t>● 📚 Teoría y Beneficios</w:t>
            </w:r>
            <w:r w:rsidR="001C50C6">
              <w:rPr>
                <w:color w:val="000000"/>
              </w:rPr>
              <w:tab/>
              <w:t>13</w:t>
            </w:r>
          </w:hyperlink>
        </w:p>
        <w:p w14:paraId="00000031" w14:textId="77777777" w:rsidR="001554D8" w:rsidRDefault="00F56ED7">
          <w:pPr>
            <w:widowControl w:val="0"/>
            <w:tabs>
              <w:tab w:val="right" w:pos="12000"/>
            </w:tabs>
            <w:spacing w:before="60" w:line="240" w:lineRule="auto"/>
            <w:ind w:left="720"/>
            <w:rPr>
              <w:color w:val="000000"/>
            </w:rPr>
          </w:pPr>
          <w:hyperlink w:anchor="_4g7uumwbj9t3">
            <w:r w:rsidR="001C50C6">
              <w:rPr>
                <w:color w:val="000000"/>
              </w:rPr>
              <w:t>● 🛠️ Implementación Práctica con k6</w:t>
            </w:r>
            <w:r w:rsidR="001C50C6">
              <w:rPr>
                <w:color w:val="000000"/>
              </w:rPr>
              <w:tab/>
              <w:t>13</w:t>
            </w:r>
          </w:hyperlink>
        </w:p>
        <w:p w14:paraId="00000032" w14:textId="77777777" w:rsidR="001554D8" w:rsidRDefault="00F56ED7">
          <w:pPr>
            <w:widowControl w:val="0"/>
            <w:tabs>
              <w:tab w:val="right" w:pos="12000"/>
            </w:tabs>
            <w:spacing w:before="60" w:line="240" w:lineRule="auto"/>
            <w:ind w:left="360"/>
            <w:rPr>
              <w:color w:val="000000"/>
            </w:rPr>
          </w:pPr>
          <w:hyperlink w:anchor="_a0ktj2jbkev3">
            <w:r w:rsidR="001C50C6">
              <w:rPr>
                <w:color w:val="000000"/>
              </w:rPr>
              <w:t>📊 ¡Monitor de Carrera! Dashboards en Grafana</w:t>
            </w:r>
            <w:r w:rsidR="001C50C6">
              <w:rPr>
                <w:color w:val="000000"/>
              </w:rPr>
              <w:tab/>
              <w:t>14</w:t>
            </w:r>
          </w:hyperlink>
        </w:p>
        <w:p w14:paraId="00000033" w14:textId="77777777" w:rsidR="001554D8" w:rsidRDefault="00F56ED7">
          <w:pPr>
            <w:widowControl w:val="0"/>
            <w:tabs>
              <w:tab w:val="right" w:pos="12000"/>
            </w:tabs>
            <w:spacing w:before="60" w:line="240" w:lineRule="auto"/>
            <w:ind w:left="720"/>
            <w:rPr>
              <w:color w:val="000000"/>
            </w:rPr>
          </w:pPr>
          <w:hyperlink w:anchor="_avrzq6u4jw7n">
            <w:r w:rsidR="001C50C6">
              <w:rPr>
                <w:color w:val="000000"/>
              </w:rPr>
              <w:t>● 🎨 Introducción y Configuración de Grafana con k6</w:t>
            </w:r>
            <w:r w:rsidR="001C50C6">
              <w:rPr>
                <w:color w:val="000000"/>
              </w:rPr>
              <w:tab/>
              <w:t>14</w:t>
            </w:r>
          </w:hyperlink>
        </w:p>
        <w:p w14:paraId="00000034" w14:textId="77777777" w:rsidR="001554D8" w:rsidRDefault="00F56ED7">
          <w:pPr>
            <w:widowControl w:val="0"/>
            <w:tabs>
              <w:tab w:val="right" w:pos="12000"/>
            </w:tabs>
            <w:spacing w:before="60" w:line="240" w:lineRule="auto"/>
            <w:ind w:left="720"/>
            <w:rPr>
              <w:color w:val="000000"/>
            </w:rPr>
          </w:pPr>
          <w:hyperlink w:anchor="_2qh64ee2a8r7">
            <w:r w:rsidR="001C50C6">
              <w:rPr>
                <w:color w:val="000000"/>
              </w:rPr>
              <w:t>● 📉 Diseño y Personalización de Dashboards</w:t>
            </w:r>
            <w:r w:rsidR="001C50C6">
              <w:rPr>
                <w:color w:val="000000"/>
              </w:rPr>
              <w:tab/>
              <w:t>14</w:t>
            </w:r>
          </w:hyperlink>
        </w:p>
        <w:p w14:paraId="00000035" w14:textId="77777777" w:rsidR="001554D8" w:rsidRDefault="00F56ED7">
          <w:pPr>
            <w:widowControl w:val="0"/>
            <w:tabs>
              <w:tab w:val="right" w:pos="12000"/>
            </w:tabs>
            <w:spacing w:before="60" w:line="240" w:lineRule="auto"/>
            <w:ind w:left="720"/>
            <w:rPr>
              <w:color w:val="000000"/>
            </w:rPr>
          </w:pPr>
          <w:hyperlink w:anchor="_tzigwku6y5g9">
            <w:r w:rsidR="001C50C6">
              <w:rPr>
                <w:color w:val="000000"/>
              </w:rPr>
              <w:t>● 📈 Visualización de Métricas en Tiempo Real</w:t>
            </w:r>
            <w:r w:rsidR="001C50C6">
              <w:rPr>
                <w:color w:val="000000"/>
              </w:rPr>
              <w:tab/>
              <w:t>14</w:t>
            </w:r>
          </w:hyperlink>
        </w:p>
        <w:p w14:paraId="00000036" w14:textId="77777777" w:rsidR="001554D8" w:rsidRDefault="00F56ED7">
          <w:pPr>
            <w:widowControl w:val="0"/>
            <w:tabs>
              <w:tab w:val="right" w:pos="12000"/>
            </w:tabs>
            <w:spacing w:before="60" w:line="240" w:lineRule="auto"/>
            <w:ind w:left="360"/>
            <w:rPr>
              <w:color w:val="000000"/>
            </w:rPr>
          </w:pPr>
          <w:hyperlink w:anchor="_7yu59vjtwr87">
            <w:r w:rsidR="001C50C6">
              <w:rPr>
                <w:color w:val="000000"/>
              </w:rPr>
              <w:t>🚦 Sobrepasando Bajo Bandera Amarilla: Pruebas en Producción y Despliegues Canarios/Blue-Green</w:t>
            </w:r>
            <w:r w:rsidR="001C50C6">
              <w:rPr>
                <w:color w:val="000000"/>
              </w:rPr>
              <w:tab/>
              <w:t>15</w:t>
            </w:r>
          </w:hyperlink>
        </w:p>
        <w:p w14:paraId="00000037" w14:textId="77777777" w:rsidR="001554D8" w:rsidRDefault="00F56ED7">
          <w:pPr>
            <w:widowControl w:val="0"/>
            <w:tabs>
              <w:tab w:val="right" w:pos="12000"/>
            </w:tabs>
            <w:spacing w:before="60" w:line="240" w:lineRule="auto"/>
            <w:ind w:left="720"/>
            <w:rPr>
              <w:color w:val="000000"/>
            </w:rPr>
          </w:pPr>
          <w:hyperlink w:anchor="_3cs3qgy4egxj">
            <w:r w:rsidR="001C50C6">
              <w:rPr>
                <w:color w:val="000000"/>
              </w:rPr>
              <w:t>● ⚠️ Riesgos y Beneficios de las Pruebas en Producción</w:t>
            </w:r>
            <w:r w:rsidR="001C50C6">
              <w:rPr>
                <w:color w:val="000000"/>
              </w:rPr>
              <w:tab/>
              <w:t>15</w:t>
            </w:r>
          </w:hyperlink>
        </w:p>
        <w:p w14:paraId="00000038" w14:textId="77777777" w:rsidR="001554D8" w:rsidRDefault="00F56ED7">
          <w:pPr>
            <w:widowControl w:val="0"/>
            <w:tabs>
              <w:tab w:val="right" w:pos="12000"/>
            </w:tabs>
            <w:spacing w:before="60" w:line="240" w:lineRule="auto"/>
            <w:ind w:left="720"/>
            <w:rPr>
              <w:color w:val="000000"/>
            </w:rPr>
          </w:pPr>
          <w:hyperlink w:anchor="_1sy34qn9kgkv">
            <w:r w:rsidR="001C50C6">
              <w:rPr>
                <w:color w:val="000000"/>
              </w:rPr>
              <w:t>● 🔄 k6 en Despliegues Canarios y Blue-Green</w:t>
            </w:r>
            <w:r w:rsidR="001C50C6">
              <w:rPr>
                <w:color w:val="000000"/>
              </w:rPr>
              <w:tab/>
              <w:t>15</w:t>
            </w:r>
          </w:hyperlink>
        </w:p>
        <w:p w14:paraId="00000039" w14:textId="77777777" w:rsidR="001554D8" w:rsidRDefault="00F56ED7">
          <w:pPr>
            <w:widowControl w:val="0"/>
            <w:tabs>
              <w:tab w:val="right" w:pos="12000"/>
            </w:tabs>
            <w:spacing w:before="60" w:line="240" w:lineRule="auto"/>
            <w:ind w:left="360"/>
            <w:rPr>
              <w:color w:val="000000"/>
            </w:rPr>
          </w:pPr>
          <w:hyperlink w:anchor="_4aozgak1vzq6">
            <w:r w:rsidR="001C50C6">
              <w:rPr>
                <w:color w:val="000000"/>
              </w:rPr>
              <w:t>🌍 Vueltas Rápidas: Casos de Uso Avanzados</w:t>
            </w:r>
            <w:r w:rsidR="001C50C6">
              <w:rPr>
                <w:color w:val="000000"/>
              </w:rPr>
              <w:tab/>
              <w:t>16</w:t>
            </w:r>
          </w:hyperlink>
        </w:p>
        <w:p w14:paraId="0000003A" w14:textId="77777777" w:rsidR="001554D8" w:rsidRDefault="00F56ED7">
          <w:pPr>
            <w:widowControl w:val="0"/>
            <w:tabs>
              <w:tab w:val="right" w:pos="12000"/>
            </w:tabs>
            <w:spacing w:before="60" w:line="240" w:lineRule="auto"/>
            <w:ind w:left="360"/>
            <w:rPr>
              <w:color w:val="000000"/>
            </w:rPr>
          </w:pPr>
          <w:hyperlink w:anchor="_woobjulrcau2">
            <w:r w:rsidR="001C50C6">
              <w:rPr>
                <w:color w:val="000000"/>
              </w:rPr>
              <w:t>● 🌍 Pruebas Distribuidas y Geolocalización</w:t>
            </w:r>
            <w:r w:rsidR="001C50C6">
              <w:rPr>
                <w:color w:val="000000"/>
              </w:rPr>
              <w:tab/>
              <w:t>16</w:t>
            </w:r>
          </w:hyperlink>
        </w:p>
        <w:p w14:paraId="0000003B" w14:textId="77777777" w:rsidR="001554D8" w:rsidRDefault="00F56ED7">
          <w:pPr>
            <w:widowControl w:val="0"/>
            <w:tabs>
              <w:tab w:val="right" w:pos="12000"/>
            </w:tabs>
            <w:spacing w:before="60" w:line="240" w:lineRule="auto"/>
            <w:ind w:left="360"/>
            <w:rPr>
              <w:color w:val="000000"/>
            </w:rPr>
          </w:pPr>
          <w:hyperlink w:anchor="_6vgut8kp3lk7">
            <w:r w:rsidR="001C50C6">
              <w:rPr>
                <w:color w:val="000000"/>
              </w:rPr>
              <w:t>● 🧩 Extensiones, Plugins y Más</w:t>
            </w:r>
            <w:r w:rsidR="001C50C6">
              <w:rPr>
                <w:color w:val="000000"/>
              </w:rPr>
              <w:tab/>
              <w:t>16</w:t>
            </w:r>
          </w:hyperlink>
        </w:p>
        <w:p w14:paraId="0000003C" w14:textId="77777777" w:rsidR="001554D8" w:rsidRDefault="00F56ED7">
          <w:pPr>
            <w:widowControl w:val="0"/>
            <w:tabs>
              <w:tab w:val="right" w:pos="12000"/>
            </w:tabs>
            <w:spacing w:before="60" w:line="240" w:lineRule="auto"/>
            <w:ind w:left="360"/>
            <w:rPr>
              <w:color w:val="000000"/>
            </w:rPr>
          </w:pPr>
          <w:hyperlink w:anchor="_8erfwvnhcnl8">
            <w:r w:rsidR="001C50C6">
              <w:rPr>
                <w:color w:val="000000"/>
              </w:rPr>
              <w:t>🏁 Cruzando la Línea de Meta: Puesta en Práctica Integral y Q&amp;A</w:t>
            </w:r>
            <w:r w:rsidR="001C50C6">
              <w:rPr>
                <w:color w:val="000000"/>
              </w:rPr>
              <w:tab/>
              <w:t>17</w:t>
            </w:r>
          </w:hyperlink>
        </w:p>
        <w:p w14:paraId="0000003D" w14:textId="77777777" w:rsidR="001554D8" w:rsidRDefault="00F56ED7">
          <w:pPr>
            <w:widowControl w:val="0"/>
            <w:tabs>
              <w:tab w:val="right" w:pos="12000"/>
            </w:tabs>
            <w:spacing w:before="60" w:line="240" w:lineRule="auto"/>
            <w:ind w:left="720"/>
            <w:rPr>
              <w:color w:val="000000"/>
            </w:rPr>
          </w:pPr>
          <w:hyperlink w:anchor="_xk5qkq9dh2jc">
            <w:r w:rsidR="001C50C6">
              <w:rPr>
                <w:color w:val="000000"/>
              </w:rPr>
              <w:t>● 🛠️ Creación de un Proyecto Completo Desde Cero</w:t>
            </w:r>
            <w:r w:rsidR="001C50C6">
              <w:rPr>
                <w:color w:val="000000"/>
              </w:rPr>
              <w:tab/>
              <w:t>17</w:t>
            </w:r>
          </w:hyperlink>
        </w:p>
        <w:p w14:paraId="0000003E" w14:textId="77777777" w:rsidR="001554D8" w:rsidRDefault="00F56ED7">
          <w:pPr>
            <w:widowControl w:val="0"/>
            <w:tabs>
              <w:tab w:val="right" w:pos="12000"/>
            </w:tabs>
            <w:spacing w:before="60" w:line="240" w:lineRule="auto"/>
            <w:ind w:left="720"/>
            <w:rPr>
              <w:color w:val="000000"/>
            </w:rPr>
          </w:pPr>
          <w:hyperlink w:anchor="_46m47wpqiw5w">
            <w:r w:rsidR="001C50C6">
              <w:rPr>
                <w:color w:val="000000"/>
              </w:rPr>
              <w:t>● ❓ Resolución de Dudas y Discusión Abierta</w:t>
            </w:r>
            <w:r w:rsidR="001C50C6">
              <w:rPr>
                <w:color w:val="000000"/>
              </w:rPr>
              <w:tab/>
              <w:t>17</w:t>
            </w:r>
          </w:hyperlink>
          <w:r w:rsidR="001C50C6">
            <w:fldChar w:fldCharType="end"/>
          </w:r>
        </w:p>
      </w:sdtContent>
    </w:sdt>
    <w:p w14:paraId="0000003F" w14:textId="77777777" w:rsidR="001554D8" w:rsidRDefault="001554D8">
      <w:pPr>
        <w:rPr>
          <w:rFonts w:ascii="Roboto" w:eastAsia="Roboto" w:hAnsi="Roboto" w:cs="Roboto"/>
        </w:rPr>
      </w:pPr>
    </w:p>
    <w:p w14:paraId="00000040" w14:textId="77777777" w:rsidR="001554D8" w:rsidRDefault="001C50C6">
      <w:pPr>
        <w:pStyle w:val="Ttulo1"/>
        <w:rPr>
          <w:rFonts w:ascii="Roboto" w:eastAsia="Roboto" w:hAnsi="Roboto" w:cs="Roboto"/>
        </w:rPr>
      </w:pPr>
      <w:bookmarkStart w:id="3" w:name="_cfkeh7ne6yn2" w:colFirst="0" w:colLast="0"/>
      <w:bookmarkEnd w:id="3"/>
      <w:r>
        <w:br w:type="page"/>
      </w:r>
    </w:p>
    <w:p w14:paraId="00000041" w14:textId="77777777" w:rsidR="001554D8" w:rsidRDefault="001C50C6">
      <w:pPr>
        <w:pStyle w:val="Ttulo2"/>
        <w:rPr>
          <w:rFonts w:ascii="Roboto" w:eastAsia="Roboto" w:hAnsi="Roboto" w:cs="Roboto"/>
        </w:rPr>
      </w:pPr>
      <w:bookmarkStart w:id="4" w:name="_c3dtx4qnfwho" w:colFirst="0" w:colLast="0"/>
      <w:bookmarkEnd w:id="4"/>
      <w:r>
        <w:rPr>
          <w:rFonts w:ascii="Roboto" w:eastAsia="Roboto" w:hAnsi="Roboto" w:cs="Roboto"/>
        </w:rPr>
        <w:lastRenderedPageBreak/>
        <w:t>🏎️ Bienvenida e Introducción</w:t>
      </w:r>
    </w:p>
    <w:p w14:paraId="00000042" w14:textId="77777777" w:rsidR="001554D8" w:rsidRDefault="001554D8">
      <w:pPr>
        <w:rPr>
          <w:rFonts w:ascii="Roboto" w:eastAsia="Roboto" w:hAnsi="Roboto" w:cs="Roboto"/>
        </w:rPr>
      </w:pPr>
    </w:p>
    <w:p w14:paraId="00000043" w14:textId="77777777" w:rsidR="001554D8" w:rsidRDefault="001C50C6">
      <w:pPr>
        <w:rPr>
          <w:rFonts w:ascii="Roboto" w:eastAsia="Roboto" w:hAnsi="Roboto" w:cs="Roboto"/>
          <w:b/>
          <w:shd w:val="clear" w:color="auto" w:fill="FF9900"/>
        </w:rPr>
      </w:pPr>
      <w:r>
        <w:rPr>
          <w:rFonts w:ascii="Roboto" w:eastAsia="Roboto" w:hAnsi="Roboto" w:cs="Roboto"/>
        </w:rPr>
        <w:t>Bienvenidos al workshop "</w:t>
      </w:r>
      <w:r>
        <w:rPr>
          <w:rFonts w:ascii="Roboto" w:eastAsia="Roboto" w:hAnsi="Roboto" w:cs="Roboto"/>
          <w:b/>
        </w:rPr>
        <w:t>De 0 a 100: Performance Testing y k6 a Máxima Velocidad</w:t>
      </w:r>
      <w:r>
        <w:rPr>
          <w:rFonts w:ascii="Roboto" w:eastAsia="Roboto" w:hAnsi="Roboto" w:cs="Roboto"/>
        </w:rPr>
        <w:t xml:space="preserve">", un completo viaje a través del apasionante mundo del rendimiento en el desarrollo de software. Este documento tiene como objetivo servir de hoja de ruta y recurso de consulta a lo largo de las 18 horas del workshop. </w:t>
      </w:r>
      <w:r>
        <w:rPr>
          <w:rFonts w:ascii="Roboto" w:eastAsia="Roboto" w:hAnsi="Roboto" w:cs="Roboto"/>
          <w:b/>
          <w:shd w:val="clear" w:color="auto" w:fill="FF9900"/>
        </w:rPr>
        <w:t>Y DE FORMA GRATUITA, las 18 horas quedarán grabadas y disponibles para que la consultes cuando quieras.</w:t>
      </w:r>
    </w:p>
    <w:p w14:paraId="00000044" w14:textId="2DBF8825" w:rsidR="001554D8" w:rsidRDefault="001C50C6">
      <w:pPr>
        <w:pStyle w:val="Ttulo4"/>
        <w:rPr>
          <w:rFonts w:ascii="Roboto" w:eastAsia="Roboto" w:hAnsi="Roboto" w:cs="Roboto"/>
        </w:rPr>
      </w:pPr>
      <w:bookmarkStart w:id="5" w:name="_wgvjfrgkdfuv" w:colFirst="0" w:colLast="0"/>
      <w:bookmarkEnd w:id="5"/>
      <w:r>
        <w:rPr>
          <w:rFonts w:ascii="Roboto" w:eastAsia="Roboto" w:hAnsi="Roboto" w:cs="Roboto"/>
        </w:rPr>
        <w:t>¿Por qué es Importante el Performance Testing?</w:t>
      </w:r>
    </w:p>
    <w:p w14:paraId="00000045" w14:textId="77777777" w:rsidR="001554D8" w:rsidRDefault="001C50C6">
      <w:pPr>
        <w:rPr>
          <w:rFonts w:ascii="Roboto" w:eastAsia="Roboto" w:hAnsi="Roboto" w:cs="Roboto"/>
        </w:rPr>
      </w:pPr>
      <w:r>
        <w:rPr>
          <w:rFonts w:ascii="Roboto" w:eastAsia="Roboto" w:hAnsi="Roboto" w:cs="Roboto"/>
        </w:rPr>
        <w:t>En el entorno competitivo actual, donde cada milisegundo cuenta, asegurar que tus aplicaciones sean robustas y eficientes es más crucial que nunca. Fallar en el rendimiento podría costar no solo dinero sino también la confianza de tus usuarios.</w:t>
      </w:r>
    </w:p>
    <w:p w14:paraId="00000046" w14:textId="77777777" w:rsidR="001554D8" w:rsidRDefault="001C50C6">
      <w:pPr>
        <w:pStyle w:val="Ttulo4"/>
        <w:rPr>
          <w:rFonts w:ascii="Roboto" w:eastAsia="Roboto" w:hAnsi="Roboto" w:cs="Roboto"/>
        </w:rPr>
      </w:pPr>
      <w:bookmarkStart w:id="6" w:name="_x4pz2htrz6gd" w:colFirst="0" w:colLast="0"/>
      <w:bookmarkEnd w:id="6"/>
      <w:r>
        <w:rPr>
          <w:rFonts w:ascii="Roboto" w:eastAsia="Roboto" w:hAnsi="Roboto" w:cs="Roboto"/>
        </w:rPr>
        <w:t>¿Qué Puedes Esperar Aprender?</w:t>
      </w:r>
    </w:p>
    <w:p w14:paraId="00000047" w14:textId="77777777" w:rsidR="001554D8" w:rsidRDefault="001C50C6">
      <w:pPr>
        <w:rPr>
          <w:rFonts w:ascii="Roboto" w:eastAsia="Roboto" w:hAnsi="Roboto" w:cs="Roboto"/>
        </w:rPr>
      </w:pPr>
      <w:r>
        <w:rPr>
          <w:rFonts w:ascii="Roboto" w:eastAsia="Roboto" w:hAnsi="Roboto" w:cs="Roboto"/>
        </w:rPr>
        <w:t>Este workshop está diseñado para llevarte desde los conceptos básicos hasta las técnicas más avanzadas en Performance Testing utilizando k6. No solo te familiarizarás con la teoría sino que también pondrás manos a la obra, aplicando lo aprendido en escenarios prácticos.</w:t>
      </w:r>
    </w:p>
    <w:p w14:paraId="00000048" w14:textId="77777777" w:rsidR="001554D8" w:rsidRDefault="001C50C6">
      <w:pPr>
        <w:pStyle w:val="Ttulo3"/>
        <w:rPr>
          <w:rFonts w:ascii="Roboto" w:eastAsia="Roboto" w:hAnsi="Roboto" w:cs="Roboto"/>
        </w:rPr>
      </w:pPr>
      <w:bookmarkStart w:id="7" w:name="_hyb7ybwg138a" w:colFirst="0" w:colLast="0"/>
      <w:bookmarkEnd w:id="7"/>
      <w:r>
        <w:rPr>
          <w:rFonts w:ascii="Roboto" w:eastAsia="Roboto" w:hAnsi="Roboto" w:cs="Roboto"/>
        </w:rPr>
        <w:br/>
      </w:r>
      <w:r>
        <w:br w:type="page"/>
      </w:r>
      <w:commentRangeStart w:id="8"/>
      <w:ins w:id="9" w:author="Lisbeth Ramos" w:date="2023-09-08T12:20:00Z">
        <w:r>
          <w:rPr>
            <w:rFonts w:ascii="Roboto" w:eastAsia="Roboto" w:hAnsi="Roboto" w:cs="Roboto"/>
          </w:rPr>
          <w:lastRenderedPageBreak/>
          <w:t>@Robert Ariechi CGTS</w:t>
        </w:r>
      </w:ins>
      <w:commentRangeEnd w:id="8"/>
      <w:r>
        <w:commentReference w:id="8"/>
      </w:r>
    </w:p>
    <w:p w14:paraId="00000049" w14:textId="77777777" w:rsidR="001554D8" w:rsidRDefault="001C50C6">
      <w:pPr>
        <w:pStyle w:val="Ttulo3"/>
        <w:rPr>
          <w:rFonts w:ascii="Roboto" w:eastAsia="Roboto" w:hAnsi="Roboto" w:cs="Roboto"/>
          <w:b/>
        </w:rPr>
      </w:pPr>
      <w:bookmarkStart w:id="10" w:name="_an7l31t3c28r" w:colFirst="0" w:colLast="0"/>
      <w:bookmarkEnd w:id="10"/>
      <w:r>
        <w:rPr>
          <w:rFonts w:ascii="Roboto" w:eastAsia="Roboto" w:hAnsi="Roboto" w:cs="Roboto"/>
          <w:b/>
        </w:rPr>
        <w:t>📑 Sobre Este Paddock Digital</w:t>
      </w:r>
    </w:p>
    <w:p w14:paraId="0000004A" w14:textId="77777777" w:rsidR="001554D8" w:rsidRDefault="001C50C6">
      <w:pPr>
        <w:rPr>
          <w:rFonts w:ascii="Roboto" w:eastAsia="Roboto" w:hAnsi="Roboto" w:cs="Roboto"/>
        </w:rPr>
      </w:pPr>
      <w:r>
        <w:rPr>
          <w:rFonts w:ascii="Roboto" w:eastAsia="Roboto" w:hAnsi="Roboto" w:cs="Roboto"/>
        </w:rPr>
        <w:t>¡Pilotos y copilotos, bienvenidos! ¿Qué sería de una carrera sin un mapa del circuito y las estadísticas clave del coche? Ahí es donde entra este documento de Google Drive.</w:t>
      </w:r>
    </w:p>
    <w:p w14:paraId="0000004B" w14:textId="77777777" w:rsidR="001554D8" w:rsidRDefault="001C50C6">
      <w:pPr>
        <w:pStyle w:val="Ttulo4"/>
        <w:rPr>
          <w:rFonts w:ascii="Roboto" w:eastAsia="Roboto" w:hAnsi="Roboto" w:cs="Roboto"/>
        </w:rPr>
      </w:pPr>
      <w:bookmarkStart w:id="11" w:name="_u8hzwrh98gob" w:colFirst="0" w:colLast="0"/>
      <w:bookmarkEnd w:id="11"/>
      <w:r>
        <w:rPr>
          <w:rFonts w:ascii="Roboto" w:eastAsia="Roboto" w:hAnsi="Roboto" w:cs="Roboto"/>
        </w:rPr>
        <w:t>¿Por qué necesitas este documento?</w:t>
      </w:r>
    </w:p>
    <w:p w14:paraId="0000004C" w14:textId="77777777" w:rsidR="001554D8" w:rsidRDefault="001C50C6">
      <w:pPr>
        <w:rPr>
          <w:rFonts w:ascii="Roboto" w:eastAsia="Roboto" w:hAnsi="Roboto" w:cs="Roboto"/>
        </w:rPr>
      </w:pPr>
      <w:r>
        <w:rPr>
          <w:rFonts w:ascii="Roboto" w:eastAsia="Roboto" w:hAnsi="Roboto" w:cs="Roboto"/>
        </w:rPr>
        <w:t>Este no es un simple PDF para descargar y olvidar en alguna carpeta de tu ordenador. Es tu paddock digital, donde encontrarás el desglose de cada vuelta (módulo), desde las estrategias de calentamiento hasta el plan para cruzar la línea de meta en primer lugar.</w:t>
      </w:r>
    </w:p>
    <w:p w14:paraId="0000004D" w14:textId="77777777" w:rsidR="001554D8" w:rsidRDefault="001C50C6">
      <w:pPr>
        <w:pStyle w:val="Ttulo4"/>
        <w:rPr>
          <w:rFonts w:ascii="Roboto" w:eastAsia="Roboto" w:hAnsi="Roboto" w:cs="Roboto"/>
        </w:rPr>
      </w:pPr>
      <w:bookmarkStart w:id="12" w:name="_obxjg0k0u6i1" w:colFirst="0" w:colLast="0"/>
      <w:bookmarkEnd w:id="12"/>
      <w:r>
        <w:rPr>
          <w:rFonts w:ascii="Roboto" w:eastAsia="Roboto" w:hAnsi="Roboto" w:cs="Roboto"/>
        </w:rPr>
        <w:t>¿Cómo Navegar en Este Paddock Digital?</w:t>
      </w:r>
    </w:p>
    <w:p w14:paraId="0000004E" w14:textId="77777777" w:rsidR="001554D8" w:rsidRDefault="001C50C6">
      <w:pPr>
        <w:numPr>
          <w:ilvl w:val="0"/>
          <w:numId w:val="1"/>
        </w:numPr>
      </w:pPr>
      <w:r>
        <w:rPr>
          <w:rFonts w:ascii="Roboto" w:eastAsia="Roboto" w:hAnsi="Roboto" w:cs="Roboto"/>
          <w:b/>
        </w:rPr>
        <w:t>Paneles de Control</w:t>
      </w:r>
      <w:r>
        <w:rPr>
          <w:rFonts w:ascii="Roboto" w:eastAsia="Roboto" w:hAnsi="Roboto" w:cs="Roboto"/>
        </w:rPr>
        <w:t>: Cada sección está diseñada como un panel de control que te guía a través de cada tema del workshop.</w:t>
      </w:r>
    </w:p>
    <w:p w14:paraId="0000004F" w14:textId="77777777" w:rsidR="001554D8" w:rsidRDefault="001C50C6">
      <w:pPr>
        <w:numPr>
          <w:ilvl w:val="0"/>
          <w:numId w:val="1"/>
        </w:numPr>
      </w:pPr>
      <w:r>
        <w:rPr>
          <w:rFonts w:ascii="Roboto" w:eastAsia="Roboto" w:hAnsi="Roboto" w:cs="Roboto"/>
          <w:b/>
        </w:rPr>
        <w:t>Indicadores y Alertas</w:t>
      </w:r>
      <w:r>
        <w:rPr>
          <w:rFonts w:ascii="Roboto" w:eastAsia="Roboto" w:hAnsi="Roboto" w:cs="Roboto"/>
        </w:rPr>
        <w:t>: Además de la teoría, encontrarás enlaces a recursos, ejemplos de código, y "alertas" con tips y best practices.</w:t>
      </w:r>
    </w:p>
    <w:p w14:paraId="00000050" w14:textId="77777777" w:rsidR="001554D8" w:rsidRDefault="001C50C6">
      <w:pPr>
        <w:numPr>
          <w:ilvl w:val="0"/>
          <w:numId w:val="1"/>
        </w:numPr>
      </w:pPr>
      <w:r>
        <w:rPr>
          <w:rFonts w:ascii="Roboto" w:eastAsia="Roboto" w:hAnsi="Roboto" w:cs="Roboto"/>
          <w:b/>
        </w:rPr>
        <w:t>Cuaderno de Bitácora</w:t>
      </w:r>
      <w:r>
        <w:rPr>
          <w:rFonts w:ascii="Roboto" w:eastAsia="Roboto" w:hAnsi="Roboto" w:cs="Roboto"/>
        </w:rPr>
        <w:t>: Hazlo tuyo. Utiliza los espacios para tomar notas o añadir preguntas que se disparen durante el workshop.</w:t>
      </w:r>
    </w:p>
    <w:p w14:paraId="00000051" w14:textId="77777777" w:rsidR="001554D8" w:rsidRDefault="001C50C6">
      <w:pPr>
        <w:pStyle w:val="Ttulo3"/>
        <w:rPr>
          <w:rFonts w:ascii="Roboto" w:eastAsia="Roboto" w:hAnsi="Roboto" w:cs="Roboto"/>
          <w:b/>
        </w:rPr>
      </w:pPr>
      <w:bookmarkStart w:id="13" w:name="_1nrfh6ou66hi" w:colFirst="0" w:colLast="0"/>
      <w:bookmarkEnd w:id="13"/>
      <w:r>
        <w:br w:type="page"/>
      </w:r>
    </w:p>
    <w:p w14:paraId="00000052" w14:textId="77777777" w:rsidR="001554D8" w:rsidRDefault="001C50C6">
      <w:pPr>
        <w:pStyle w:val="Ttulo3"/>
        <w:rPr>
          <w:rFonts w:ascii="Roboto" w:eastAsia="Roboto" w:hAnsi="Roboto" w:cs="Roboto"/>
          <w:b/>
        </w:rPr>
      </w:pPr>
      <w:bookmarkStart w:id="14" w:name="_5prygcwx4erq" w:colFirst="0" w:colLast="0"/>
      <w:bookmarkEnd w:id="14"/>
      <w:r>
        <w:rPr>
          <w:rFonts w:ascii="Roboto" w:eastAsia="Roboto" w:hAnsi="Roboto" w:cs="Roboto"/>
          <w:b/>
        </w:rPr>
        <w:lastRenderedPageBreak/>
        <w:t>💬 Participa en la Carrera: Comentarios y Preguntas</w:t>
      </w:r>
    </w:p>
    <w:p w14:paraId="00000053" w14:textId="77777777" w:rsidR="001554D8" w:rsidRDefault="001C50C6">
      <w:pPr>
        <w:rPr>
          <w:rFonts w:ascii="Roboto" w:eastAsia="Roboto" w:hAnsi="Roboto" w:cs="Roboto"/>
        </w:rPr>
      </w:pPr>
      <w:r>
        <w:rPr>
          <w:rFonts w:ascii="Roboto" w:eastAsia="Roboto" w:hAnsi="Roboto" w:cs="Roboto"/>
        </w:rPr>
        <w:t xml:space="preserve">Este paddock digital no es una vía de una sola dirección; es un circuito lleno de oportunidades para el diálogo y la clarificación. </w:t>
      </w:r>
      <w:r>
        <w:rPr>
          <w:rFonts w:ascii="Roboto" w:eastAsia="Roboto" w:hAnsi="Roboto" w:cs="Roboto"/>
          <w:b/>
        </w:rPr>
        <w:t xml:space="preserve">¿Tienes dudas o insights que compartir? </w:t>
      </w:r>
      <w:r>
        <w:rPr>
          <w:rFonts w:ascii="Roboto" w:eastAsia="Roboto" w:hAnsi="Roboto" w:cs="Roboto"/>
        </w:rPr>
        <w:t xml:space="preserve">Utiliza la función de comentarios de Google Drive para dejármelos. Para hacerlo, simplemente selecciona el texto al que te quieres referir y presiona </w:t>
      </w:r>
      <w:r>
        <w:rPr>
          <w:rFonts w:ascii="Roboto" w:eastAsia="Roboto" w:hAnsi="Roboto" w:cs="Roboto"/>
          <w:b/>
        </w:rPr>
        <w:t>Ctrl + Alt + M</w:t>
      </w:r>
      <w:r>
        <w:rPr>
          <w:rFonts w:ascii="Roboto" w:eastAsia="Roboto" w:hAnsi="Roboto" w:cs="Roboto"/>
        </w:rPr>
        <w:t>. No eres solo un espectador, eres parte del equipo de carreras. Tus comentarios y preguntas serán contestados por mí, para asegurarnos de que todos lleguemos a la línea de meta con el máximo rendimiento posible.</w:t>
      </w:r>
    </w:p>
    <w:p w14:paraId="00000054" w14:textId="77777777" w:rsidR="001554D8" w:rsidRDefault="001554D8">
      <w:pPr>
        <w:rPr>
          <w:rFonts w:ascii="Roboto" w:eastAsia="Roboto" w:hAnsi="Roboto" w:cs="Roboto"/>
        </w:rPr>
      </w:pPr>
    </w:p>
    <w:p w14:paraId="00000055" w14:textId="77777777" w:rsidR="001554D8" w:rsidRDefault="001554D8">
      <w:pPr>
        <w:rPr>
          <w:rFonts w:ascii="Roboto" w:eastAsia="Roboto" w:hAnsi="Roboto" w:cs="Roboto"/>
        </w:rPr>
      </w:pPr>
    </w:p>
    <w:p w14:paraId="00000056" w14:textId="77777777" w:rsidR="001554D8" w:rsidRDefault="001C50C6">
      <w:pPr>
        <w:rPr>
          <w:rFonts w:ascii="Roboto" w:eastAsia="Roboto" w:hAnsi="Roboto" w:cs="Roboto"/>
        </w:rPr>
      </w:pPr>
      <w:r>
        <w:rPr>
          <w:rFonts w:ascii="Roboto" w:eastAsia="Roboto" w:hAnsi="Roboto" w:cs="Roboto"/>
        </w:rPr>
        <w:br/>
      </w:r>
      <w:r>
        <w:rPr>
          <w:rFonts w:ascii="Roboto" w:eastAsia="Roboto" w:hAnsi="Roboto" w:cs="Roboto"/>
        </w:rPr>
        <w:br/>
      </w:r>
      <w:r>
        <w:rPr>
          <w:rFonts w:ascii="Roboto" w:eastAsia="Roboto" w:hAnsi="Roboto" w:cs="Roboto"/>
        </w:rPr>
        <w:br/>
      </w:r>
      <w:r>
        <w:rPr>
          <w:rFonts w:ascii="Roboto" w:eastAsia="Roboto" w:hAnsi="Roboto" w:cs="Roboto"/>
        </w:rPr>
        <w:br/>
      </w:r>
      <w:r>
        <w:rPr>
          <w:rFonts w:ascii="Roboto" w:eastAsia="Roboto" w:hAnsi="Roboto" w:cs="Roboto"/>
        </w:rPr>
        <w:br/>
      </w:r>
      <w:r>
        <w:rPr>
          <w:rFonts w:ascii="Roboto" w:eastAsia="Roboto" w:hAnsi="Roboto" w:cs="Roboto"/>
        </w:rPr>
        <w:br/>
      </w:r>
      <w:r>
        <w:br w:type="page"/>
      </w:r>
    </w:p>
    <w:p w14:paraId="00000057" w14:textId="77777777" w:rsidR="001554D8" w:rsidRDefault="001C50C6">
      <w:pPr>
        <w:pStyle w:val="Ttulo2"/>
        <w:rPr>
          <w:rFonts w:ascii="Roboto" w:eastAsia="Roboto" w:hAnsi="Roboto" w:cs="Roboto"/>
          <w:b/>
        </w:rPr>
      </w:pPr>
      <w:bookmarkStart w:id="15" w:name="_3bkmgyqum8yw" w:colFirst="0" w:colLast="0"/>
      <w:bookmarkEnd w:id="15"/>
      <w:r>
        <w:rPr>
          <w:rFonts w:ascii="Roboto" w:eastAsia="Roboto" w:hAnsi="Roboto" w:cs="Roboto"/>
          <w:b/>
        </w:rPr>
        <w:lastRenderedPageBreak/>
        <w:t>🧰 Requisitos de Boxes: Preparativos antes de la Carrera</w:t>
      </w:r>
    </w:p>
    <w:p w14:paraId="00000058" w14:textId="77777777" w:rsidR="001554D8" w:rsidRDefault="001554D8"/>
    <w:p w14:paraId="00000059" w14:textId="77777777" w:rsidR="001554D8" w:rsidRDefault="001C50C6">
      <w:pPr>
        <w:pStyle w:val="Ttulo3"/>
        <w:rPr>
          <w:rFonts w:ascii="Roboto" w:eastAsia="Roboto" w:hAnsi="Roboto" w:cs="Roboto"/>
        </w:rPr>
      </w:pPr>
      <w:bookmarkStart w:id="16" w:name="_bl4t0sc38yok" w:colFirst="0" w:colLast="0"/>
      <w:bookmarkEnd w:id="16"/>
      <w:r>
        <w:rPr>
          <w:rFonts w:ascii="Roboto" w:eastAsia="Roboto" w:hAnsi="Roboto" w:cs="Roboto"/>
        </w:rPr>
        <w:t>🛠️ Configuraciones Previas</w:t>
      </w:r>
    </w:p>
    <w:p w14:paraId="0000005A" w14:textId="77777777" w:rsidR="001554D8" w:rsidRDefault="001C50C6">
      <w:r>
        <w:t>Antes de empezar con el workshop, asegúrate de tener listo el siguiente "setup" para que todo fluya como aceite en motor:</w:t>
      </w:r>
    </w:p>
    <w:p w14:paraId="0000005B" w14:textId="77777777" w:rsidR="001554D8" w:rsidRDefault="001C50C6">
      <w:pPr>
        <w:pStyle w:val="Ttulo4"/>
      </w:pPr>
      <w:bookmarkStart w:id="17" w:name="_v9i50wxadbtq" w:colFirst="0" w:colLast="0"/>
      <w:bookmarkEnd w:id="17"/>
      <w:r>
        <w:t>💻 Entorno de Desarrollo</w:t>
      </w:r>
    </w:p>
    <w:p w14:paraId="0000005C" w14:textId="77777777" w:rsidR="001554D8" w:rsidRDefault="001C50C6">
      <w:pPr>
        <w:numPr>
          <w:ilvl w:val="0"/>
          <w:numId w:val="8"/>
        </w:numPr>
      </w:pPr>
      <w:r>
        <w:t>Instala</w:t>
      </w:r>
      <w:hyperlink r:id="rId9">
        <w:r>
          <w:rPr>
            <w:color w:val="1155CC"/>
            <w:u w:val="single"/>
          </w:rPr>
          <w:t xml:space="preserve"> Node.js</w:t>
        </w:r>
      </w:hyperlink>
      <w:r>
        <w:t xml:space="preserve"> y</w:t>
      </w:r>
      <w:hyperlink r:id="rId10">
        <w:r>
          <w:rPr>
            <w:color w:val="1155CC"/>
            <w:u w:val="single"/>
          </w:rPr>
          <w:t xml:space="preserve"> npm</w:t>
        </w:r>
      </w:hyperlink>
      <w:r>
        <w:t>.</w:t>
      </w:r>
    </w:p>
    <w:p w14:paraId="0000005D" w14:textId="77777777" w:rsidR="001554D8" w:rsidRDefault="00F56ED7">
      <w:pPr>
        <w:numPr>
          <w:ilvl w:val="1"/>
          <w:numId w:val="8"/>
        </w:numPr>
      </w:pPr>
      <w:hyperlink r:id="rId11">
        <w:r w:rsidR="001C50C6">
          <w:rPr>
            <w:color w:val="0000EE"/>
            <w:u w:val="single"/>
          </w:rPr>
          <w:t>Instalación de Node.js en Windows | paso a paso</w:t>
        </w:r>
      </w:hyperlink>
    </w:p>
    <w:p w14:paraId="0000005E" w14:textId="77777777" w:rsidR="001554D8" w:rsidRDefault="00F56ED7">
      <w:pPr>
        <w:numPr>
          <w:ilvl w:val="1"/>
          <w:numId w:val="8"/>
        </w:numPr>
      </w:pPr>
      <w:hyperlink r:id="rId12">
        <w:r w:rsidR="001C50C6">
          <w:rPr>
            <w:color w:val="0000EE"/>
            <w:u w:val="single"/>
          </w:rPr>
          <w:t>Instalar NodeJS y NPM en MacOS</w:t>
        </w:r>
      </w:hyperlink>
    </w:p>
    <w:p w14:paraId="0000005F" w14:textId="77777777" w:rsidR="001554D8" w:rsidRDefault="001C50C6">
      <w:pPr>
        <w:numPr>
          <w:ilvl w:val="0"/>
          <w:numId w:val="8"/>
        </w:numPr>
      </w:pPr>
      <w:r>
        <w:t>Configura un editor de código de tu elección, como</w:t>
      </w:r>
      <w:hyperlink r:id="rId13">
        <w:r>
          <w:rPr>
            <w:color w:val="1155CC"/>
            <w:u w:val="single"/>
          </w:rPr>
          <w:t xml:space="preserve"> VSCode</w:t>
        </w:r>
      </w:hyperlink>
      <w:r>
        <w:t>.</w:t>
      </w:r>
    </w:p>
    <w:p w14:paraId="00000060" w14:textId="77777777" w:rsidR="001554D8" w:rsidRDefault="00F56ED7">
      <w:pPr>
        <w:numPr>
          <w:ilvl w:val="1"/>
          <w:numId w:val="8"/>
        </w:numPr>
      </w:pPr>
      <w:hyperlink r:id="rId14">
        <w:r w:rsidR="001C50C6">
          <w:rPr>
            <w:color w:val="0000EE"/>
            <w:u w:val="single"/>
          </w:rPr>
          <w:t>🔴 ¿Cómo DESCARGAR e INSTALAR VISUAL STUDIO CODE? ➡️ En Windows | ✅ TUTORIAL PASO A PASO 2022</w:t>
        </w:r>
      </w:hyperlink>
    </w:p>
    <w:p w14:paraId="00000061" w14:textId="77777777" w:rsidR="001554D8" w:rsidRDefault="001C50C6">
      <w:pPr>
        <w:pStyle w:val="Ttulo4"/>
      </w:pPr>
      <w:bookmarkStart w:id="18" w:name="_6fsu7jjsyfjv" w:colFirst="0" w:colLast="0"/>
      <w:bookmarkEnd w:id="18"/>
      <w:r>
        <w:t>📦 Herramientas Específicas</w:t>
      </w:r>
    </w:p>
    <w:p w14:paraId="00000062" w14:textId="77777777" w:rsidR="001554D8" w:rsidRDefault="00F56ED7">
      <w:pPr>
        <w:numPr>
          <w:ilvl w:val="0"/>
          <w:numId w:val="12"/>
        </w:numPr>
      </w:pPr>
      <w:hyperlink r:id="rId15">
        <w:r w:rsidR="001C50C6">
          <w:rPr>
            <w:color w:val="1155CC"/>
            <w:u w:val="single"/>
          </w:rPr>
          <w:t>Instala k6</w:t>
        </w:r>
      </w:hyperlink>
      <w:r w:rsidR="001C50C6">
        <w:t>: El protagonista de nuestro workshop.</w:t>
      </w:r>
    </w:p>
    <w:p w14:paraId="00000063" w14:textId="77777777" w:rsidR="001554D8" w:rsidRDefault="00F56ED7">
      <w:pPr>
        <w:numPr>
          <w:ilvl w:val="1"/>
          <w:numId w:val="12"/>
        </w:numPr>
      </w:pPr>
      <w:hyperlink r:id="rId16">
        <w:r w:rsidR="001C50C6">
          <w:rPr>
            <w:color w:val="0000EE"/>
            <w:u w:val="single"/>
          </w:rPr>
          <w:t>Installing k6 in 1 minute</w:t>
        </w:r>
      </w:hyperlink>
    </w:p>
    <w:p w14:paraId="00000064" w14:textId="77777777" w:rsidR="001554D8" w:rsidRDefault="001C50C6">
      <w:pPr>
        <w:pStyle w:val="Ttulo4"/>
      </w:pPr>
      <w:bookmarkStart w:id="19" w:name="_uznlfnwubr28" w:colFirst="0" w:colLast="0"/>
      <w:bookmarkEnd w:id="19"/>
      <w:r>
        <w:t>🗄️ Repositorio y Código</w:t>
      </w:r>
    </w:p>
    <w:p w14:paraId="00000065" w14:textId="77777777" w:rsidR="001554D8" w:rsidRDefault="001C50C6">
      <w:pPr>
        <w:numPr>
          <w:ilvl w:val="0"/>
          <w:numId w:val="2"/>
        </w:numPr>
      </w:pPr>
      <w:r>
        <w:t>Clona el repositorio del workshop, que incluirá ejemplos de código y scripts.</w:t>
      </w:r>
    </w:p>
    <w:p w14:paraId="00000066" w14:textId="77777777" w:rsidR="001554D8" w:rsidRDefault="001C50C6">
      <w:pPr>
        <w:numPr>
          <w:ilvl w:val="0"/>
          <w:numId w:val="2"/>
        </w:numPr>
      </w:pPr>
      <w:r>
        <w:t>Asegúrate de tener acceso al documento compartido de Drive donde estarán las diapositivas y otros recursos adicionales.</w:t>
      </w:r>
    </w:p>
    <w:p w14:paraId="00000067" w14:textId="77777777" w:rsidR="001554D8" w:rsidRDefault="001C50C6">
      <w:pPr>
        <w:pStyle w:val="Ttulo4"/>
      </w:pPr>
      <w:bookmarkStart w:id="20" w:name="_pkstyacvygj0" w:colFirst="0" w:colLast="0"/>
      <w:bookmarkEnd w:id="20"/>
      <w:r>
        <w:t>🌐 Acceso a Internet</w:t>
      </w:r>
    </w:p>
    <w:p w14:paraId="00000068" w14:textId="77777777" w:rsidR="001554D8" w:rsidRDefault="001C50C6">
      <w:pPr>
        <w:numPr>
          <w:ilvl w:val="0"/>
          <w:numId w:val="18"/>
        </w:numPr>
      </w:pPr>
      <w:r>
        <w:t>Una conexión estable para descargar paquetes y seguir el workshop en tiempo real.</w:t>
      </w:r>
    </w:p>
    <w:p w14:paraId="00000069" w14:textId="77777777" w:rsidR="001554D8" w:rsidRDefault="001C50C6">
      <w:pPr>
        <w:pStyle w:val="Ttulo4"/>
      </w:pPr>
      <w:bookmarkStart w:id="21" w:name="_qg0lk3eacmnj" w:colFirst="0" w:colLast="0"/>
      <w:bookmarkEnd w:id="21"/>
      <w:r>
        <w:t>🔐 Credenciales y Permisos</w:t>
      </w:r>
    </w:p>
    <w:p w14:paraId="0000006A" w14:textId="77777777" w:rsidR="001554D8" w:rsidRDefault="001C50C6">
      <w:pPr>
        <w:numPr>
          <w:ilvl w:val="0"/>
          <w:numId w:val="25"/>
        </w:numPr>
      </w:pPr>
      <w:r>
        <w:t>Si se van a hacer pruebas en un entorno específico, asegúrate de tener los permisos y credenciales necesarios.</w:t>
      </w:r>
    </w:p>
    <w:p w14:paraId="0000006B" w14:textId="77777777" w:rsidR="001554D8" w:rsidRDefault="001C50C6">
      <w:r>
        <w:t xml:space="preserve">Con todo esto preparado, estarás listo para salir a la pista y apretar el acelerador a fondo. </w:t>
      </w:r>
    </w:p>
    <w:p w14:paraId="0000006C" w14:textId="77777777" w:rsidR="001554D8" w:rsidRDefault="001554D8"/>
    <w:p w14:paraId="0000006D" w14:textId="77777777" w:rsidR="001554D8" w:rsidRDefault="001C50C6">
      <w:pPr>
        <w:pStyle w:val="Ttulo3"/>
        <w:rPr>
          <w:rFonts w:ascii="Roboto" w:eastAsia="Roboto" w:hAnsi="Roboto" w:cs="Roboto"/>
        </w:rPr>
      </w:pPr>
      <w:bookmarkStart w:id="22" w:name="_gs707abdp480" w:colFirst="0" w:colLast="0"/>
      <w:bookmarkEnd w:id="22"/>
      <w:r>
        <w:rPr>
          <w:rFonts w:ascii="Roboto" w:eastAsia="Roboto" w:hAnsi="Roboto" w:cs="Roboto"/>
        </w:rPr>
        <w:t>📚 Materiales y Documentación</w:t>
      </w:r>
    </w:p>
    <w:p w14:paraId="0000006E" w14:textId="77777777" w:rsidR="001554D8" w:rsidRDefault="001C50C6">
      <w:r>
        <w:t>Para seguir este workshop de manera efectiva, es recomendable tener acceso a los siguientes recursos:</w:t>
      </w:r>
    </w:p>
    <w:p w14:paraId="0000006F" w14:textId="77777777" w:rsidR="001554D8" w:rsidRDefault="001C50C6">
      <w:pPr>
        <w:pStyle w:val="Ttulo4"/>
      </w:pPr>
      <w:bookmarkStart w:id="23" w:name="_qigpujp4o6xj" w:colFirst="0" w:colLast="0"/>
      <w:bookmarkEnd w:id="23"/>
      <w:r>
        <w:t>📖 Documentación Oficial</w:t>
      </w:r>
    </w:p>
    <w:p w14:paraId="00000070" w14:textId="77777777" w:rsidR="001554D8" w:rsidRDefault="00F56ED7">
      <w:pPr>
        <w:numPr>
          <w:ilvl w:val="0"/>
          <w:numId w:val="3"/>
        </w:numPr>
      </w:pPr>
      <w:hyperlink r:id="rId17">
        <w:r w:rsidR="001C50C6">
          <w:rPr>
            <w:color w:val="1155CC"/>
            <w:u w:val="single"/>
          </w:rPr>
          <w:t>k6</w:t>
        </w:r>
      </w:hyperlink>
      <w:r w:rsidR="001C50C6">
        <w:t>: Guía definitiva para todo lo relacionado con k6.</w:t>
      </w:r>
    </w:p>
    <w:p w14:paraId="00000071" w14:textId="77777777" w:rsidR="001554D8" w:rsidRDefault="00F56ED7">
      <w:pPr>
        <w:numPr>
          <w:ilvl w:val="0"/>
          <w:numId w:val="3"/>
        </w:numPr>
      </w:pPr>
      <w:hyperlink r:id="rId18">
        <w:r w:rsidR="001C50C6">
          <w:rPr>
            <w:color w:val="1155CC"/>
            <w:u w:val="single"/>
          </w:rPr>
          <w:t>Grafana</w:t>
        </w:r>
      </w:hyperlink>
      <w:r w:rsidR="001C50C6">
        <w:t>: Documentación para personalizar y entender los dashboards.</w:t>
      </w:r>
    </w:p>
    <w:p w14:paraId="00000072" w14:textId="77777777" w:rsidR="001554D8" w:rsidRDefault="001C50C6">
      <w:pPr>
        <w:pStyle w:val="Ttulo4"/>
      </w:pPr>
      <w:bookmarkStart w:id="24" w:name="_265pj888brub" w:colFirst="0" w:colLast="0"/>
      <w:bookmarkEnd w:id="24"/>
      <w:r>
        <w:t>📚 Libros y Artículos</w:t>
      </w:r>
    </w:p>
    <w:p w14:paraId="00000073" w14:textId="77777777" w:rsidR="001554D8" w:rsidRDefault="001C50C6">
      <w:pPr>
        <w:numPr>
          <w:ilvl w:val="0"/>
          <w:numId w:val="24"/>
        </w:numPr>
      </w:pPr>
      <w:r>
        <w:t>“</w:t>
      </w:r>
      <w:hyperlink r:id="rId19">
        <w:r>
          <w:rPr>
            <w:color w:val="1155CC"/>
            <w:u w:val="single"/>
          </w:rPr>
          <w:t>Introducción a las Pruebas de Sistemas de Información</w:t>
        </w:r>
      </w:hyperlink>
      <w:r>
        <w:t>” de Federico Toledo.</w:t>
      </w:r>
    </w:p>
    <w:p w14:paraId="00000074" w14:textId="77777777" w:rsidR="001554D8" w:rsidRDefault="00F56ED7">
      <w:pPr>
        <w:numPr>
          <w:ilvl w:val="0"/>
          <w:numId w:val="24"/>
        </w:numPr>
      </w:pPr>
      <w:hyperlink r:id="rId20">
        <w:r w:rsidR="001C50C6">
          <w:rPr>
            <w:color w:val="1155CC"/>
            <w:u w:val="single"/>
          </w:rPr>
          <w:t>Artículos de Medium</w:t>
        </w:r>
      </w:hyperlink>
      <w:r w:rsidR="001C50C6">
        <w:t xml:space="preserve"> sobre Performance Testing.</w:t>
      </w:r>
    </w:p>
    <w:p w14:paraId="00000075" w14:textId="77777777" w:rsidR="001554D8" w:rsidRDefault="00F56ED7">
      <w:pPr>
        <w:numPr>
          <w:ilvl w:val="0"/>
          <w:numId w:val="24"/>
        </w:numPr>
      </w:pPr>
      <w:hyperlink r:id="rId21">
        <w:r w:rsidR="001C50C6">
          <w:rPr>
            <w:color w:val="1155CC"/>
            <w:u w:val="single"/>
          </w:rPr>
          <w:t xml:space="preserve">Artículos de </w:t>
        </w:r>
      </w:hyperlink>
      <w:hyperlink r:id="rId22">
        <w:r w:rsidR="001C50C6">
          <w:rPr>
            <w:color w:val="1155CC"/>
            <w:u w:val="single"/>
          </w:rPr>
          <w:t>Medium</w:t>
        </w:r>
      </w:hyperlink>
      <w:r w:rsidR="001C50C6">
        <w:t xml:space="preserve"> sobre k6.</w:t>
      </w:r>
    </w:p>
    <w:p w14:paraId="00000076" w14:textId="77777777" w:rsidR="001554D8" w:rsidRDefault="001C50C6">
      <w:pPr>
        <w:pStyle w:val="Ttulo4"/>
      </w:pPr>
      <w:bookmarkStart w:id="25" w:name="_stm37vnhar3f" w:colFirst="0" w:colLast="0"/>
      <w:bookmarkEnd w:id="25"/>
      <w:r>
        <w:lastRenderedPageBreak/>
        <w:t>📹 Videos y Webinars</w:t>
      </w:r>
    </w:p>
    <w:p w14:paraId="00000077" w14:textId="77777777" w:rsidR="001554D8" w:rsidRDefault="00F56ED7">
      <w:pPr>
        <w:numPr>
          <w:ilvl w:val="0"/>
          <w:numId w:val="16"/>
        </w:numPr>
      </w:pPr>
      <w:hyperlink r:id="rId23">
        <w:r w:rsidR="001C50C6">
          <w:rPr>
            <w:color w:val="1155CC"/>
            <w:u w:val="single"/>
          </w:rPr>
          <w:t>Canal de YouTube de k6</w:t>
        </w:r>
      </w:hyperlink>
      <w:r w:rsidR="001C50C6">
        <w:t>: Tutoriales, webinars y otros recursos en video.</w:t>
      </w:r>
    </w:p>
    <w:p w14:paraId="00000078" w14:textId="77777777" w:rsidR="001554D8" w:rsidRDefault="001C50C6">
      <w:pPr>
        <w:pStyle w:val="Ttulo4"/>
      </w:pPr>
      <w:bookmarkStart w:id="26" w:name="_q4nzwvgfs3e9" w:colFirst="0" w:colLast="0"/>
      <w:bookmarkEnd w:id="26"/>
      <w:r>
        <w:t>🛠️ Repositorios y Código Ejemplo</w:t>
      </w:r>
    </w:p>
    <w:p w14:paraId="00000079" w14:textId="77777777" w:rsidR="001554D8" w:rsidRDefault="00F56ED7">
      <w:pPr>
        <w:numPr>
          <w:ilvl w:val="0"/>
          <w:numId w:val="26"/>
        </w:numPr>
      </w:pPr>
      <w:hyperlink r:id="rId24">
        <w:r w:rsidR="001C50C6">
          <w:rPr>
            <w:color w:val="1155CC"/>
            <w:u w:val="single"/>
          </w:rPr>
          <w:t>Ejemplos de k6 en GitHub</w:t>
        </w:r>
      </w:hyperlink>
      <w:r w:rsidR="001C50C6">
        <w:t>: Repositorio con ejemplos para arrancar tus pruebas.</w:t>
      </w:r>
    </w:p>
    <w:p w14:paraId="0000007A" w14:textId="77777777" w:rsidR="001554D8" w:rsidRDefault="00F56ED7">
      <w:pPr>
        <w:numPr>
          <w:ilvl w:val="0"/>
          <w:numId w:val="26"/>
        </w:numPr>
        <w:rPr>
          <w:sz w:val="42"/>
          <w:szCs w:val="42"/>
        </w:rPr>
      </w:pPr>
      <w:hyperlink r:id="rId25">
        <w:r w:rsidR="001C50C6">
          <w:rPr>
            <w:color w:val="1155CC"/>
            <w:sz w:val="42"/>
            <w:szCs w:val="42"/>
            <w:u w:val="single"/>
          </w:rPr>
          <w:t>Repositorio del workshop</w:t>
        </w:r>
      </w:hyperlink>
    </w:p>
    <w:p w14:paraId="0000007B" w14:textId="77777777" w:rsidR="001554D8" w:rsidRDefault="001C50C6">
      <w:pPr>
        <w:pStyle w:val="Ttulo4"/>
      </w:pPr>
      <w:bookmarkStart w:id="27" w:name="_tvvot58j3bmp" w:colFirst="0" w:colLast="0"/>
      <w:bookmarkEnd w:id="27"/>
      <w:r>
        <w:t>📋 Plantillas y Scripts</w:t>
      </w:r>
    </w:p>
    <w:p w14:paraId="0000007C" w14:textId="77777777" w:rsidR="001554D8" w:rsidRDefault="00F56ED7">
      <w:pPr>
        <w:numPr>
          <w:ilvl w:val="0"/>
          <w:numId w:val="14"/>
        </w:numPr>
      </w:pPr>
      <w:hyperlink r:id="rId26">
        <w:r w:rsidR="001C50C6">
          <w:rPr>
            <w:color w:val="1155CC"/>
            <w:u w:val="single"/>
          </w:rPr>
          <w:t>Plantillas de pruebas de carga en k6</w:t>
        </w:r>
      </w:hyperlink>
      <w:r w:rsidR="001C50C6">
        <w:t>: Scripts predefinidos que te ayudarán a arrancar rápidamente.</w:t>
      </w:r>
    </w:p>
    <w:p w14:paraId="0000007D" w14:textId="77777777" w:rsidR="001554D8" w:rsidRDefault="001C50C6">
      <w:pPr>
        <w:pStyle w:val="Ttulo4"/>
      </w:pPr>
      <w:bookmarkStart w:id="28" w:name="_onan6ujcu3pm" w:colFirst="0" w:colLast="0"/>
      <w:bookmarkEnd w:id="28"/>
      <w:r>
        <w:t>📊 Dashboards Predefinidos</w:t>
      </w:r>
    </w:p>
    <w:p w14:paraId="0000007E" w14:textId="77777777" w:rsidR="001554D8" w:rsidRDefault="00F56ED7">
      <w:pPr>
        <w:numPr>
          <w:ilvl w:val="0"/>
          <w:numId w:val="6"/>
        </w:numPr>
      </w:pPr>
      <w:hyperlink r:id="rId27">
        <w:r w:rsidR="001C50C6">
          <w:rPr>
            <w:color w:val="1155CC"/>
            <w:u w:val="single"/>
          </w:rPr>
          <w:t>Grafana Dashboards para k6</w:t>
        </w:r>
      </w:hyperlink>
      <w:r w:rsidR="001C50C6">
        <w:t>: Dashboards listos para importar y empezar a visualizar tus pruebas.</w:t>
      </w:r>
    </w:p>
    <w:p w14:paraId="0000007F" w14:textId="77777777" w:rsidR="001554D8" w:rsidRDefault="001554D8"/>
    <w:p w14:paraId="00000080" w14:textId="77777777" w:rsidR="001554D8" w:rsidRDefault="001C50C6">
      <w:r>
        <w:t>Con estos recursos en tu pit box, estarás más que listo para enfrentar cualquier desafío de rendimiento que se te presente. ¡Vamos a darle gas! 🏎️💨</w:t>
      </w:r>
    </w:p>
    <w:p w14:paraId="00000081" w14:textId="77777777" w:rsidR="001554D8" w:rsidRDefault="001C50C6">
      <w:pPr>
        <w:pStyle w:val="Ttulo3"/>
        <w:rPr>
          <w:rFonts w:ascii="Roboto" w:eastAsia="Roboto" w:hAnsi="Roboto" w:cs="Roboto"/>
        </w:rPr>
      </w:pPr>
      <w:bookmarkStart w:id="29" w:name="_f82iufykadgb" w:colFirst="0" w:colLast="0"/>
      <w:bookmarkEnd w:id="29"/>
      <w:r>
        <w:rPr>
          <w:rFonts w:ascii="Roboto" w:eastAsia="Roboto" w:hAnsi="Roboto" w:cs="Roboto"/>
        </w:rPr>
        <w:t>🧠 Conocimientos Necesarios</w:t>
      </w:r>
    </w:p>
    <w:p w14:paraId="00000082" w14:textId="77777777" w:rsidR="001554D8" w:rsidRDefault="001C50C6">
      <w:pPr>
        <w:rPr>
          <w:rFonts w:ascii="Roboto" w:eastAsia="Roboto" w:hAnsi="Roboto" w:cs="Roboto"/>
        </w:rPr>
      </w:pPr>
      <w:r>
        <w:rPr>
          <w:rFonts w:ascii="Roboto" w:eastAsia="Roboto" w:hAnsi="Roboto" w:cs="Roboto"/>
        </w:rPr>
        <w:t>Para poder sacar el máximo rendimiento de este workshop, es recomendable tener cierta experiencia o familiaridad con los siguientes aspectos:</w:t>
      </w:r>
    </w:p>
    <w:p w14:paraId="00000083" w14:textId="77777777" w:rsidR="001554D8" w:rsidRDefault="001C50C6">
      <w:pPr>
        <w:pStyle w:val="Ttulo4"/>
        <w:rPr>
          <w:rFonts w:ascii="Roboto" w:eastAsia="Roboto" w:hAnsi="Roboto" w:cs="Roboto"/>
        </w:rPr>
      </w:pPr>
      <w:bookmarkStart w:id="30" w:name="_lm01isw6sp08" w:colFirst="0" w:colLast="0"/>
      <w:bookmarkEnd w:id="30"/>
      <w:r>
        <w:rPr>
          <w:rFonts w:ascii="Roboto" w:eastAsia="Roboto" w:hAnsi="Roboto" w:cs="Roboto"/>
        </w:rPr>
        <w:t>🖥️ Fundamentos de Programación</w:t>
      </w:r>
    </w:p>
    <w:p w14:paraId="00000084" w14:textId="77777777" w:rsidR="001554D8" w:rsidRDefault="001C50C6">
      <w:pPr>
        <w:rPr>
          <w:rFonts w:ascii="Roboto" w:eastAsia="Roboto" w:hAnsi="Roboto" w:cs="Roboto"/>
          <w:b/>
        </w:rPr>
      </w:pPr>
      <w:r>
        <w:rPr>
          <w:rFonts w:ascii="Roboto" w:eastAsia="Roboto" w:hAnsi="Roboto" w:cs="Roboto"/>
        </w:rPr>
        <w:t xml:space="preserve">Conocimientos básicos de programación, preferiblemente en JavaScript. </w:t>
      </w:r>
      <w:r>
        <w:rPr>
          <w:rFonts w:ascii="Roboto" w:eastAsia="Roboto" w:hAnsi="Roboto" w:cs="Roboto"/>
        </w:rPr>
        <w:br/>
        <w:t xml:space="preserve">Pero </w:t>
      </w:r>
      <w:r>
        <w:rPr>
          <w:rFonts w:ascii="Roboto" w:eastAsia="Roboto" w:hAnsi="Roboto" w:cs="Roboto"/>
          <w:b/>
          <w:color w:val="FF0000"/>
          <w:sz w:val="28"/>
          <w:szCs w:val="28"/>
        </w:rPr>
        <w:t xml:space="preserve">no te preocupes </w:t>
      </w:r>
      <w:r>
        <w:rPr>
          <w:rFonts w:ascii="Roboto" w:eastAsia="Roboto" w:hAnsi="Roboto" w:cs="Roboto"/>
        </w:rPr>
        <w:t>si no tienes experiencia en programación.</w:t>
      </w:r>
      <w:r>
        <w:rPr>
          <w:rFonts w:ascii="Roboto" w:eastAsia="Roboto" w:hAnsi="Roboto" w:cs="Roboto"/>
          <w:b/>
          <w:sz w:val="30"/>
          <w:szCs w:val="30"/>
        </w:rPr>
        <w:t xml:space="preserve"> ¡Este curso está diseñado para que aprendas sobre la marcha! </w:t>
      </w:r>
      <w:r>
        <w:rPr>
          <w:rFonts w:ascii="Roboto" w:eastAsia="Roboto" w:hAnsi="Roboto" w:cs="Roboto"/>
          <w:b/>
          <w:sz w:val="30"/>
          <w:szCs w:val="30"/>
        </w:rPr>
        <w:br/>
      </w:r>
      <w:r>
        <w:rPr>
          <w:rFonts w:ascii="Roboto" w:eastAsia="Roboto" w:hAnsi="Roboto" w:cs="Roboto"/>
          <w:b/>
        </w:rPr>
        <w:br/>
      </w:r>
      <w:r>
        <w:rPr>
          <w:rFonts w:ascii="Roboto" w:eastAsia="Roboto" w:hAnsi="Roboto" w:cs="Roboto"/>
        </w:rPr>
        <w:t xml:space="preserve">Es por ello que te dejo unos enlaces interesantes que puedes comenzar a ver para prepararte. </w:t>
      </w:r>
      <w:r>
        <w:rPr>
          <w:rFonts w:ascii="Roboto" w:eastAsia="Roboto" w:hAnsi="Roboto" w:cs="Roboto"/>
        </w:rPr>
        <w:br/>
      </w:r>
      <w:r>
        <w:rPr>
          <w:rFonts w:ascii="Roboto" w:eastAsia="Roboto" w:hAnsi="Roboto" w:cs="Roboto"/>
        </w:rPr>
        <w:br/>
      </w:r>
      <w:r>
        <w:rPr>
          <w:rFonts w:ascii="Roboto" w:eastAsia="Roboto" w:hAnsi="Roboto" w:cs="Roboto"/>
          <w:b/>
        </w:rPr>
        <w:t>Enlaces interesantes:</w:t>
      </w:r>
    </w:p>
    <w:p w14:paraId="00000085" w14:textId="77777777" w:rsidR="001554D8" w:rsidRDefault="001554D8">
      <w:pPr>
        <w:rPr>
          <w:rFonts w:ascii="Roboto" w:eastAsia="Roboto" w:hAnsi="Roboto" w:cs="Roboto"/>
          <w:b/>
        </w:rPr>
      </w:pPr>
    </w:p>
    <w:p w14:paraId="00000086" w14:textId="77777777" w:rsidR="001554D8" w:rsidRDefault="00F56ED7">
      <w:pPr>
        <w:numPr>
          <w:ilvl w:val="0"/>
          <w:numId w:val="19"/>
        </w:numPr>
        <w:rPr>
          <w:rFonts w:ascii="Roboto" w:eastAsia="Roboto" w:hAnsi="Roboto" w:cs="Roboto"/>
        </w:rPr>
      </w:pPr>
      <w:hyperlink r:id="rId28">
        <w:r w:rsidR="001C50C6">
          <w:rPr>
            <w:rFonts w:ascii="Roboto" w:eastAsia="Roboto" w:hAnsi="Roboto" w:cs="Roboto"/>
            <w:color w:val="1155CC"/>
            <w:u w:val="single"/>
          </w:rPr>
          <w:t>¿Por qué cuesta tanto aprender a programar?</w:t>
        </w:r>
      </w:hyperlink>
    </w:p>
    <w:p w14:paraId="00000087" w14:textId="77777777" w:rsidR="001554D8" w:rsidRDefault="00F56ED7">
      <w:pPr>
        <w:numPr>
          <w:ilvl w:val="0"/>
          <w:numId w:val="19"/>
        </w:numPr>
        <w:rPr>
          <w:rFonts w:ascii="Roboto" w:eastAsia="Roboto" w:hAnsi="Roboto" w:cs="Roboto"/>
        </w:rPr>
      </w:pPr>
      <w:hyperlink r:id="rId29">
        <w:r w:rsidR="001C50C6">
          <w:rPr>
            <w:rFonts w:ascii="Roboto" w:eastAsia="Roboto" w:hAnsi="Roboto" w:cs="Roboto"/>
            <w:color w:val="1155CC"/>
            <w:u w:val="single"/>
          </w:rPr>
          <w:t>https://platzi.com/cursos/programacion-basica</w:t>
        </w:r>
      </w:hyperlink>
    </w:p>
    <w:p w14:paraId="00000088" w14:textId="77777777" w:rsidR="001554D8" w:rsidRDefault="00F56ED7">
      <w:pPr>
        <w:numPr>
          <w:ilvl w:val="0"/>
          <w:numId w:val="19"/>
        </w:numPr>
        <w:rPr>
          <w:rFonts w:ascii="Roboto" w:eastAsia="Roboto" w:hAnsi="Roboto" w:cs="Roboto"/>
        </w:rPr>
      </w:pPr>
      <w:hyperlink r:id="rId30">
        <w:r w:rsidR="001C50C6">
          <w:rPr>
            <w:color w:val="0000EE"/>
            <w:u w:val="single"/>
          </w:rPr>
          <w:t>JAVASCRIPT Desde Cero: Primeros Pasos en una hora</w:t>
        </w:r>
      </w:hyperlink>
      <w:r w:rsidR="001C50C6">
        <w:rPr>
          <w:rFonts w:ascii="Roboto" w:eastAsia="Roboto" w:hAnsi="Roboto" w:cs="Roboto"/>
        </w:rPr>
        <w:t>[</w:t>
      </w:r>
      <w:hyperlink r:id="rId31">
        <w:r w:rsidR="001C50C6">
          <w:rPr>
            <w:rFonts w:ascii="Roboto" w:eastAsia="Roboto" w:hAnsi="Roboto" w:cs="Roboto"/>
            <w:color w:val="1155CC"/>
            <w:highlight w:val="white"/>
            <w:u w:val="single"/>
          </w:rPr>
          <w:t>MoureDev by Brais Moure</w:t>
        </w:r>
      </w:hyperlink>
      <w:r w:rsidR="001C50C6">
        <w:rPr>
          <w:rFonts w:ascii="Roboto" w:eastAsia="Roboto" w:hAnsi="Roboto" w:cs="Roboto"/>
        </w:rPr>
        <w:t>]</w:t>
      </w:r>
    </w:p>
    <w:p w14:paraId="00000089" w14:textId="77777777" w:rsidR="001554D8" w:rsidRDefault="00F56ED7">
      <w:pPr>
        <w:numPr>
          <w:ilvl w:val="0"/>
          <w:numId w:val="19"/>
        </w:numPr>
        <w:rPr>
          <w:rFonts w:ascii="Roboto" w:eastAsia="Roboto" w:hAnsi="Roboto" w:cs="Roboto"/>
        </w:rPr>
      </w:pPr>
      <w:hyperlink r:id="rId32">
        <w:r w:rsidR="001C50C6">
          <w:rPr>
            <w:color w:val="0000EE"/>
            <w:u w:val="single"/>
          </w:rPr>
          <w:t>Aprende JavaScript en 60 minutos</w:t>
        </w:r>
      </w:hyperlink>
      <w:r w:rsidR="001C50C6">
        <w:rPr>
          <w:rFonts w:ascii="Roboto" w:eastAsia="Roboto" w:hAnsi="Roboto" w:cs="Roboto"/>
        </w:rPr>
        <w:t>[</w:t>
      </w:r>
      <w:hyperlink r:id="rId33">
        <w:r w:rsidR="001C50C6">
          <w:rPr>
            <w:rFonts w:ascii="Roboto" w:eastAsia="Roboto" w:hAnsi="Roboto" w:cs="Roboto"/>
            <w:color w:val="1155CC"/>
            <w:highlight w:val="white"/>
            <w:u w:val="single"/>
          </w:rPr>
          <w:t>deivchoi</w:t>
        </w:r>
      </w:hyperlink>
      <w:r w:rsidR="001C50C6">
        <w:rPr>
          <w:rFonts w:ascii="Roboto" w:eastAsia="Roboto" w:hAnsi="Roboto" w:cs="Roboto"/>
        </w:rPr>
        <w:t>]</w:t>
      </w:r>
    </w:p>
    <w:p w14:paraId="0000008A" w14:textId="77777777" w:rsidR="001554D8" w:rsidRDefault="00F56ED7">
      <w:pPr>
        <w:numPr>
          <w:ilvl w:val="0"/>
          <w:numId w:val="19"/>
        </w:numPr>
        <w:rPr>
          <w:rFonts w:ascii="Roboto" w:eastAsia="Roboto" w:hAnsi="Roboto" w:cs="Roboto"/>
        </w:rPr>
      </w:pPr>
      <w:hyperlink r:id="rId34">
        <w:r w:rsidR="001C50C6">
          <w:rPr>
            <w:color w:val="0000EE"/>
            <w:u w:val="single"/>
          </w:rPr>
          <w:t>👩🏻‍💻 ¿Qué es JAVASCRIPT? | 🚀 ARMÁ TU PRIMER PROGRAMA | ⭐ Curso JAVASCRIPT DESDE CERO #1</w:t>
        </w:r>
      </w:hyperlink>
    </w:p>
    <w:p w14:paraId="0000008B" w14:textId="77777777" w:rsidR="001554D8" w:rsidRDefault="00F56ED7">
      <w:pPr>
        <w:numPr>
          <w:ilvl w:val="0"/>
          <w:numId w:val="19"/>
        </w:numPr>
        <w:rPr>
          <w:rFonts w:ascii="Roboto" w:eastAsia="Roboto" w:hAnsi="Roboto" w:cs="Roboto"/>
        </w:rPr>
      </w:pPr>
      <w:hyperlink r:id="rId35">
        <w:r w:rsidR="001C50C6">
          <w:rPr>
            <w:rFonts w:ascii="Roboto" w:eastAsia="Roboto" w:hAnsi="Roboto" w:cs="Roboto"/>
            <w:color w:val="1155CC"/>
            <w:u w:val="single"/>
          </w:rPr>
          <w:t>Curso gratuito de JavaScript 2023</w:t>
        </w:r>
      </w:hyperlink>
    </w:p>
    <w:p w14:paraId="0000008C" w14:textId="77777777" w:rsidR="001554D8" w:rsidRDefault="00F56ED7">
      <w:pPr>
        <w:numPr>
          <w:ilvl w:val="0"/>
          <w:numId w:val="19"/>
        </w:numPr>
        <w:rPr>
          <w:rFonts w:ascii="Roboto" w:eastAsia="Roboto" w:hAnsi="Roboto" w:cs="Roboto"/>
        </w:rPr>
      </w:pPr>
      <w:hyperlink r:id="rId36">
        <w:r w:rsidR="001C50C6">
          <w:rPr>
            <w:rFonts w:ascii="Roboto" w:eastAsia="Roboto" w:hAnsi="Roboto" w:cs="Roboto"/>
            <w:color w:val="1155CC"/>
            <w:u w:val="single"/>
          </w:rPr>
          <w:t>entendiendo-javascript</w:t>
        </w:r>
      </w:hyperlink>
    </w:p>
    <w:p w14:paraId="0000008D" w14:textId="77777777" w:rsidR="001554D8" w:rsidRDefault="001554D8">
      <w:pPr>
        <w:rPr>
          <w:rFonts w:ascii="Roboto" w:eastAsia="Roboto" w:hAnsi="Roboto" w:cs="Roboto"/>
        </w:rPr>
      </w:pPr>
    </w:p>
    <w:p w14:paraId="0000008E" w14:textId="77777777" w:rsidR="001554D8" w:rsidRDefault="001C50C6">
      <w:pPr>
        <w:rPr>
          <w:rFonts w:ascii="Roboto" w:eastAsia="Roboto" w:hAnsi="Roboto" w:cs="Roboto"/>
          <w:highlight w:val="yellow"/>
        </w:rPr>
      </w:pPr>
      <w:r>
        <w:rPr>
          <w:rFonts w:ascii="Roboto" w:eastAsia="Roboto" w:hAnsi="Roboto" w:cs="Roboto"/>
          <w:b/>
          <w:color w:val="FF0000"/>
          <w:highlight w:val="yellow"/>
        </w:rPr>
        <w:t>Disclaimer:</w:t>
      </w:r>
      <w:r>
        <w:rPr>
          <w:rFonts w:ascii="Roboto" w:eastAsia="Roboto" w:hAnsi="Roboto" w:cs="Roboto"/>
          <w:highlight w:val="yellow"/>
        </w:rPr>
        <w:t xml:space="preserve"> No tengo ninguna relación con los creadores de los enlaces y recursos recomendados, más allá de ser un consumidor más de sus conocimientos. Los comparto porque creo que son útiles para tu aprendizaje.</w:t>
      </w:r>
    </w:p>
    <w:p w14:paraId="0000008F" w14:textId="77777777" w:rsidR="001554D8" w:rsidRDefault="001554D8">
      <w:pPr>
        <w:rPr>
          <w:rFonts w:ascii="Roboto" w:eastAsia="Roboto" w:hAnsi="Roboto" w:cs="Roboto"/>
        </w:rPr>
      </w:pPr>
    </w:p>
    <w:p w14:paraId="00000090" w14:textId="77777777" w:rsidR="001554D8" w:rsidRDefault="001C50C6">
      <w:pPr>
        <w:rPr>
          <w:rFonts w:ascii="Roboto" w:eastAsia="Roboto" w:hAnsi="Roboto" w:cs="Roboto"/>
        </w:rPr>
      </w:pPr>
      <w:r>
        <w:rPr>
          <w:rFonts w:ascii="Roboto" w:eastAsia="Roboto" w:hAnsi="Roboto" w:cs="Roboto"/>
        </w:rPr>
        <w:t>Continúa con el curso; cada etapa que superes te permitirá adquirir nuevas habilidades y seguir avanzando. 🚀</w:t>
      </w:r>
    </w:p>
    <w:p w14:paraId="00000091" w14:textId="77777777" w:rsidR="001554D8" w:rsidRDefault="001554D8">
      <w:pPr>
        <w:rPr>
          <w:rFonts w:ascii="Roboto" w:eastAsia="Roboto" w:hAnsi="Roboto" w:cs="Roboto"/>
        </w:rPr>
      </w:pPr>
    </w:p>
    <w:p w14:paraId="00000092" w14:textId="77777777" w:rsidR="001554D8" w:rsidRDefault="001C50C6">
      <w:pPr>
        <w:pStyle w:val="Ttulo4"/>
        <w:rPr>
          <w:rFonts w:ascii="Roboto" w:eastAsia="Roboto" w:hAnsi="Roboto" w:cs="Roboto"/>
        </w:rPr>
      </w:pPr>
      <w:bookmarkStart w:id="31" w:name="_t7u7vyy6ikbz" w:colFirst="0" w:colLast="0"/>
      <w:bookmarkEnd w:id="31"/>
      <w:r>
        <w:rPr>
          <w:rFonts w:ascii="Roboto" w:eastAsia="Roboto" w:hAnsi="Roboto" w:cs="Roboto"/>
        </w:rPr>
        <w:lastRenderedPageBreak/>
        <w:t>🌐 Conceptos Básicos de Red</w:t>
      </w:r>
    </w:p>
    <w:p w14:paraId="00000093" w14:textId="77777777" w:rsidR="001554D8" w:rsidRDefault="001C50C6">
      <w:pPr>
        <w:numPr>
          <w:ilvl w:val="0"/>
          <w:numId w:val="15"/>
        </w:numPr>
        <w:rPr>
          <w:rFonts w:ascii="Roboto" w:eastAsia="Roboto" w:hAnsi="Roboto" w:cs="Roboto"/>
        </w:rPr>
      </w:pPr>
      <w:r>
        <w:rPr>
          <w:rFonts w:ascii="Roboto" w:eastAsia="Roboto" w:hAnsi="Roboto" w:cs="Roboto"/>
        </w:rPr>
        <w:t>Entender cómo funciona una petición HTTP/HTTPS.</w:t>
      </w:r>
    </w:p>
    <w:p w14:paraId="00000094" w14:textId="77777777" w:rsidR="001554D8" w:rsidRDefault="001C50C6">
      <w:pPr>
        <w:numPr>
          <w:ilvl w:val="0"/>
          <w:numId w:val="15"/>
        </w:numPr>
        <w:rPr>
          <w:rFonts w:ascii="Roboto" w:eastAsia="Roboto" w:hAnsi="Roboto" w:cs="Roboto"/>
        </w:rPr>
      </w:pPr>
      <w:r>
        <w:rPr>
          <w:rFonts w:ascii="Roboto" w:eastAsia="Roboto" w:hAnsi="Roboto" w:cs="Roboto"/>
        </w:rPr>
        <w:t>Conocimiento general de APIs y servicios web.</w:t>
      </w:r>
    </w:p>
    <w:p w14:paraId="00000095" w14:textId="77777777" w:rsidR="001554D8" w:rsidRDefault="001554D8">
      <w:pPr>
        <w:rPr>
          <w:rFonts w:ascii="Roboto" w:eastAsia="Roboto" w:hAnsi="Roboto" w:cs="Roboto"/>
        </w:rPr>
      </w:pPr>
    </w:p>
    <w:p w14:paraId="00000096" w14:textId="77777777" w:rsidR="001554D8" w:rsidRDefault="001C50C6">
      <w:pPr>
        <w:rPr>
          <w:rFonts w:ascii="Roboto" w:eastAsia="Roboto" w:hAnsi="Roboto" w:cs="Roboto"/>
        </w:rPr>
      </w:pPr>
      <w:r>
        <w:rPr>
          <w:rFonts w:ascii="Roboto" w:eastAsia="Roboto" w:hAnsi="Roboto" w:cs="Roboto"/>
        </w:rPr>
        <w:t>Me gustaron mucho estos videos:</w:t>
      </w:r>
    </w:p>
    <w:p w14:paraId="00000097" w14:textId="77777777" w:rsidR="001554D8" w:rsidRDefault="00F56ED7">
      <w:pPr>
        <w:rPr>
          <w:rFonts w:ascii="Roboto" w:eastAsia="Roboto" w:hAnsi="Roboto" w:cs="Roboto"/>
        </w:rPr>
      </w:pPr>
      <w:hyperlink r:id="rId37">
        <w:r w:rsidR="001C50C6">
          <w:rPr>
            <w:color w:val="0000EE"/>
            <w:u w:val="single"/>
          </w:rPr>
          <w:t>🔴 ARQUITECTURA CLIENTE SERVIDOR | 🌎 ¿Cómo FUNCIONA LA WEB? | ✅ PROGRAMACIÓN WEB + HTML + CSS 2022</w:t>
        </w:r>
      </w:hyperlink>
      <w:r w:rsidR="001C50C6">
        <w:rPr>
          <w:rFonts w:ascii="Roboto" w:eastAsia="Roboto" w:hAnsi="Roboto" w:cs="Roboto"/>
        </w:rPr>
        <w:br/>
      </w:r>
      <w:hyperlink r:id="rId38">
        <w:r w:rsidR="001C50C6">
          <w:rPr>
            <w:color w:val="0000EE"/>
            <w:u w:val="single"/>
          </w:rPr>
          <w:t>⭐PROTOCOLO HTTP 🖥️ Requests y Responses con: GET, POST, PUT, PATCH y DELETE | DESARROLLO WEB 🌎</w:t>
        </w:r>
      </w:hyperlink>
      <w:hyperlink r:id="rId39">
        <w:r w:rsidR="001C50C6">
          <w:rPr>
            <w:color w:val="0000EE"/>
            <w:u w:val="single"/>
          </w:rPr>
          <w:t>⭐¿Qué son las APIS? ¿Para qué sirven? 🖥️EJEMPLO PRÁCTICO con la POKEAPI | DESARROLLO WEB 🌎</w:t>
        </w:r>
      </w:hyperlink>
    </w:p>
    <w:p w14:paraId="00000098" w14:textId="77777777" w:rsidR="001554D8" w:rsidRDefault="00F56ED7">
      <w:hyperlink r:id="rId40">
        <w:r w:rsidR="001C50C6">
          <w:rPr>
            <w:color w:val="0000EE"/>
            <w:u w:val="single"/>
          </w:rPr>
          <w:t>What is HTTP?</w:t>
        </w:r>
      </w:hyperlink>
    </w:p>
    <w:p w14:paraId="00000099" w14:textId="77777777" w:rsidR="001554D8" w:rsidRDefault="001C50C6">
      <w:pPr>
        <w:pStyle w:val="Ttulo4"/>
        <w:rPr>
          <w:rFonts w:ascii="Roboto" w:eastAsia="Roboto" w:hAnsi="Roboto" w:cs="Roboto"/>
        </w:rPr>
      </w:pPr>
      <w:bookmarkStart w:id="32" w:name="_b6m62mjurha3" w:colFirst="0" w:colLast="0"/>
      <w:bookmarkEnd w:id="32"/>
      <w:r>
        <w:rPr>
          <w:rFonts w:ascii="Roboto" w:eastAsia="Roboto" w:hAnsi="Roboto" w:cs="Roboto"/>
        </w:rPr>
        <w:t>🛠️ Herramientas de Desarrollo</w:t>
      </w:r>
    </w:p>
    <w:p w14:paraId="0000009A" w14:textId="77777777" w:rsidR="001554D8" w:rsidRDefault="001C50C6">
      <w:pPr>
        <w:numPr>
          <w:ilvl w:val="0"/>
          <w:numId w:val="4"/>
        </w:numPr>
        <w:rPr>
          <w:rFonts w:ascii="Roboto" w:eastAsia="Roboto" w:hAnsi="Roboto" w:cs="Roboto"/>
        </w:rPr>
      </w:pPr>
      <w:r>
        <w:rPr>
          <w:rFonts w:ascii="Roboto" w:eastAsia="Roboto" w:hAnsi="Roboto" w:cs="Roboto"/>
        </w:rPr>
        <w:t>Familiaridad con la línea de comandos.</w:t>
      </w:r>
    </w:p>
    <w:p w14:paraId="0000009B" w14:textId="77777777" w:rsidR="001554D8" w:rsidRDefault="00F56ED7">
      <w:pPr>
        <w:numPr>
          <w:ilvl w:val="1"/>
          <w:numId w:val="4"/>
        </w:numPr>
        <w:rPr>
          <w:rFonts w:ascii="Roboto" w:eastAsia="Roboto" w:hAnsi="Roboto" w:cs="Roboto"/>
        </w:rPr>
      </w:pPr>
      <w:hyperlink r:id="rId41">
        <w:r w:rsidR="001C50C6">
          <w:rPr>
            <w:color w:val="0000EE"/>
            <w:u w:val="single"/>
          </w:rPr>
          <w:t>CURSO rápido de TERMINAL y línea de comandos - Descubre todo lo que puede hacer</w:t>
        </w:r>
      </w:hyperlink>
    </w:p>
    <w:p w14:paraId="0000009C" w14:textId="77777777" w:rsidR="001554D8" w:rsidRDefault="00F56ED7">
      <w:pPr>
        <w:numPr>
          <w:ilvl w:val="1"/>
          <w:numId w:val="4"/>
        </w:numPr>
        <w:rPr>
          <w:rFonts w:ascii="Roboto" w:eastAsia="Roboto" w:hAnsi="Roboto" w:cs="Roboto"/>
        </w:rPr>
      </w:pPr>
      <w:hyperlink r:id="rId42">
        <w:r w:rsidR="001C50C6">
          <w:rPr>
            <w:color w:val="0000EE"/>
            <w:u w:val="single"/>
          </w:rPr>
          <w:t>Comandos Básicos e Intermedios CMD</w:t>
        </w:r>
      </w:hyperlink>
    </w:p>
    <w:p w14:paraId="0000009D" w14:textId="77777777" w:rsidR="001554D8" w:rsidRDefault="001C50C6">
      <w:pPr>
        <w:numPr>
          <w:ilvl w:val="0"/>
          <w:numId w:val="4"/>
        </w:numPr>
        <w:rPr>
          <w:rFonts w:ascii="Roboto" w:eastAsia="Roboto" w:hAnsi="Roboto" w:cs="Roboto"/>
        </w:rPr>
      </w:pPr>
      <w:r>
        <w:rPr>
          <w:rFonts w:ascii="Roboto" w:eastAsia="Roboto" w:hAnsi="Roboto" w:cs="Roboto"/>
        </w:rPr>
        <w:t>Experiencia mínima con sistemas de control de versiones como Git.</w:t>
      </w:r>
    </w:p>
    <w:p w14:paraId="0000009E" w14:textId="77777777" w:rsidR="001554D8" w:rsidRDefault="00F56ED7">
      <w:pPr>
        <w:numPr>
          <w:ilvl w:val="1"/>
          <w:numId w:val="4"/>
        </w:numPr>
        <w:rPr>
          <w:rFonts w:ascii="Roboto" w:eastAsia="Roboto" w:hAnsi="Roboto" w:cs="Roboto"/>
        </w:rPr>
      </w:pPr>
      <w:hyperlink r:id="rId43">
        <w:r w:rsidR="001C50C6">
          <w:rPr>
            <w:color w:val="0000EE"/>
            <w:u w:val="single"/>
          </w:rPr>
          <w:t>Curso de GIT y GITHUB desde CERO para PRINCIPIANTES</w:t>
        </w:r>
      </w:hyperlink>
    </w:p>
    <w:p w14:paraId="0000009F" w14:textId="77777777" w:rsidR="001554D8" w:rsidRDefault="001C50C6">
      <w:pPr>
        <w:pStyle w:val="Ttulo4"/>
        <w:rPr>
          <w:rFonts w:ascii="Roboto" w:eastAsia="Roboto" w:hAnsi="Roboto" w:cs="Roboto"/>
        </w:rPr>
      </w:pPr>
      <w:bookmarkStart w:id="33" w:name="_jlbpv68l2edj" w:colFirst="0" w:colLast="0"/>
      <w:bookmarkEnd w:id="33"/>
      <w:r>
        <w:rPr>
          <w:rFonts w:ascii="Roboto" w:eastAsia="Roboto" w:hAnsi="Roboto" w:cs="Roboto"/>
        </w:rPr>
        <w:t>⚙️ Introducción a DevOps</w:t>
      </w:r>
    </w:p>
    <w:p w14:paraId="000000A0" w14:textId="77777777" w:rsidR="001554D8" w:rsidRDefault="001C50C6">
      <w:pPr>
        <w:numPr>
          <w:ilvl w:val="0"/>
          <w:numId w:val="22"/>
        </w:numPr>
        <w:rPr>
          <w:rFonts w:ascii="Roboto" w:eastAsia="Roboto" w:hAnsi="Roboto" w:cs="Roboto"/>
        </w:rPr>
      </w:pPr>
      <w:r>
        <w:rPr>
          <w:rFonts w:ascii="Roboto" w:eastAsia="Roboto" w:hAnsi="Roboto" w:cs="Roboto"/>
        </w:rPr>
        <w:t>Conceptos generales sobre integración y entrega continua (CI/CD).</w:t>
      </w:r>
    </w:p>
    <w:p w14:paraId="000000A1" w14:textId="77777777" w:rsidR="001554D8" w:rsidRDefault="001554D8">
      <w:pPr>
        <w:rPr>
          <w:rFonts w:ascii="Roboto" w:eastAsia="Roboto" w:hAnsi="Roboto" w:cs="Roboto"/>
        </w:rPr>
      </w:pPr>
    </w:p>
    <w:p w14:paraId="000000A2" w14:textId="77777777" w:rsidR="001554D8" w:rsidRDefault="001C50C6">
      <w:pPr>
        <w:rPr>
          <w:rFonts w:ascii="Roboto" w:eastAsia="Roboto" w:hAnsi="Roboto" w:cs="Roboto"/>
        </w:rPr>
      </w:pPr>
      <w:r>
        <w:rPr>
          <w:rFonts w:ascii="Roboto" w:eastAsia="Roboto" w:hAnsi="Roboto" w:cs="Roboto"/>
        </w:rPr>
        <w:t>Me gustaron mucho estos videos:</w:t>
      </w:r>
    </w:p>
    <w:p w14:paraId="000000A3" w14:textId="77777777" w:rsidR="001554D8" w:rsidRDefault="00F56ED7">
      <w:pPr>
        <w:rPr>
          <w:rFonts w:ascii="Roboto" w:eastAsia="Roboto" w:hAnsi="Roboto" w:cs="Roboto"/>
        </w:rPr>
      </w:pPr>
      <w:hyperlink r:id="rId44">
        <w:r w:rsidR="001C50C6">
          <w:rPr>
            <w:color w:val="0000EE"/>
            <w:u w:val="single"/>
          </w:rPr>
          <w:t>¿QUE ES CI/CD?</w:t>
        </w:r>
      </w:hyperlink>
    </w:p>
    <w:p w14:paraId="000000A4" w14:textId="77777777" w:rsidR="001554D8" w:rsidRDefault="00F56ED7">
      <w:pPr>
        <w:rPr>
          <w:rFonts w:ascii="Roboto" w:eastAsia="Roboto" w:hAnsi="Roboto" w:cs="Roboto"/>
        </w:rPr>
      </w:pPr>
      <w:hyperlink r:id="rId45">
        <w:r w:rsidR="001C50C6">
          <w:rPr>
            <w:color w:val="0000EE"/>
            <w:u w:val="single"/>
          </w:rPr>
          <w:t>¿Qué es DevOps y CI/CD?</w:t>
        </w:r>
      </w:hyperlink>
    </w:p>
    <w:p w14:paraId="000000A5" w14:textId="4573C05B" w:rsidR="001554D8" w:rsidRDefault="00F56ED7">
      <w:pPr>
        <w:rPr>
          <w:color w:val="0000EE"/>
          <w:u w:val="single"/>
        </w:rPr>
      </w:pPr>
      <w:hyperlink r:id="rId46">
        <w:r w:rsidR="001C50C6">
          <w:rPr>
            <w:color w:val="0000EE"/>
            <w:u w:val="single"/>
          </w:rPr>
          <w:t>🧪CI/CD para TODOS los Testers! (AL GRANO) - Continuous Integration y Deployment🚀| UPEX GALAXY</w:t>
        </w:r>
      </w:hyperlink>
    </w:p>
    <w:p w14:paraId="04A7358F" w14:textId="1DBE61E7" w:rsidR="00793809" w:rsidRDefault="00793809">
      <w:pPr>
        <w:rPr>
          <w:color w:val="0000EE"/>
          <w:u w:val="single"/>
        </w:rPr>
      </w:pPr>
    </w:p>
    <w:p w14:paraId="2BBEA22D" w14:textId="4B606839" w:rsidR="00793809" w:rsidRDefault="00793809">
      <w:pPr>
        <w:rPr>
          <w:color w:val="0000EE"/>
          <w:u w:val="single"/>
        </w:rPr>
      </w:pPr>
    </w:p>
    <w:p w14:paraId="4C8B1E4F" w14:textId="1016A11B" w:rsidR="00793809" w:rsidRDefault="00793809">
      <w:pPr>
        <w:rPr>
          <w:color w:val="0000EE"/>
          <w:u w:val="single"/>
        </w:rPr>
      </w:pPr>
    </w:p>
    <w:p w14:paraId="4F2F4B92" w14:textId="6472F3CF" w:rsidR="00793809" w:rsidRDefault="00793809">
      <w:pPr>
        <w:rPr>
          <w:color w:val="0000EE"/>
          <w:u w:val="single"/>
        </w:rPr>
      </w:pPr>
    </w:p>
    <w:p w14:paraId="290028E3" w14:textId="062D5A65" w:rsidR="00793809" w:rsidRDefault="00793809">
      <w:pPr>
        <w:rPr>
          <w:color w:val="0000EE"/>
          <w:u w:val="single"/>
        </w:rPr>
      </w:pPr>
    </w:p>
    <w:p w14:paraId="14F18493" w14:textId="1077B181" w:rsidR="00793809" w:rsidRDefault="00793809">
      <w:pPr>
        <w:rPr>
          <w:color w:val="0000EE"/>
          <w:u w:val="single"/>
        </w:rPr>
      </w:pPr>
    </w:p>
    <w:p w14:paraId="5AE15AE2" w14:textId="77777777" w:rsidR="00793809" w:rsidRDefault="00793809">
      <w:pPr>
        <w:rPr>
          <w:rFonts w:ascii="Roboto" w:eastAsia="Roboto" w:hAnsi="Roboto" w:cs="Roboto"/>
        </w:rPr>
      </w:pPr>
    </w:p>
    <w:p w14:paraId="000000A6" w14:textId="77777777" w:rsidR="001554D8" w:rsidRDefault="001C50C6">
      <w:pPr>
        <w:pStyle w:val="Ttulo4"/>
        <w:rPr>
          <w:rFonts w:ascii="Roboto" w:eastAsia="Roboto" w:hAnsi="Roboto" w:cs="Roboto"/>
        </w:rPr>
      </w:pPr>
      <w:bookmarkStart w:id="34" w:name="_gyr4edz6kfnq" w:colFirst="0" w:colLast="0"/>
      <w:bookmarkEnd w:id="34"/>
      <w:r>
        <w:rPr>
          <w:rFonts w:ascii="Roboto" w:eastAsia="Roboto" w:hAnsi="Roboto" w:cs="Roboto"/>
        </w:rPr>
        <w:t>📊 Interés en el Performance Testing</w:t>
      </w:r>
    </w:p>
    <w:p w14:paraId="000000A7" w14:textId="687297AE" w:rsidR="001554D8" w:rsidRDefault="001C50C6">
      <w:pPr>
        <w:numPr>
          <w:ilvl w:val="0"/>
          <w:numId w:val="10"/>
        </w:numPr>
        <w:rPr>
          <w:rFonts w:ascii="Roboto" w:eastAsia="Roboto" w:hAnsi="Roboto" w:cs="Roboto"/>
        </w:rPr>
      </w:pPr>
      <w:r>
        <w:rPr>
          <w:rFonts w:ascii="Roboto" w:eastAsia="Roboto" w:hAnsi="Roboto" w:cs="Roboto"/>
        </w:rPr>
        <w:t>Mientras no es un requisito técnico, la curiosidad y el deseo de mejorar el rendimiento de aplicaciones web será tu combustible durante todo el workshop.</w:t>
      </w:r>
    </w:p>
    <w:p w14:paraId="0F31E26E" w14:textId="77777777" w:rsidR="00AB7CF2" w:rsidRDefault="00AB7CF2" w:rsidP="00AB7CF2">
      <w:pPr>
        <w:ind w:left="720"/>
        <w:rPr>
          <w:rFonts w:ascii="Roboto" w:eastAsia="Roboto" w:hAnsi="Roboto" w:cs="Roboto"/>
        </w:rPr>
      </w:pPr>
    </w:p>
    <w:p w14:paraId="7DE1CEC4" w14:textId="77777777" w:rsidR="00AB7CF2" w:rsidRDefault="00AB7CF2" w:rsidP="00AB7CF2">
      <w:pPr>
        <w:pStyle w:val="Ttulo1"/>
        <w:rPr>
          <w:rFonts w:ascii="Roboto" w:eastAsia="Roboto" w:hAnsi="Roboto" w:cs="Roboto"/>
        </w:rPr>
      </w:pPr>
      <w:r>
        <w:rPr>
          <w:rFonts w:ascii="Roboto" w:eastAsia="Roboto" w:hAnsi="Roboto" w:cs="Roboto"/>
        </w:rPr>
        <w:t>EN LA PISTA</w:t>
      </w:r>
    </w:p>
    <w:p w14:paraId="5AC64224" w14:textId="77777777" w:rsidR="00AB7CF2" w:rsidRDefault="00AB7CF2" w:rsidP="00AB7CF2">
      <w:pPr>
        <w:rPr>
          <w:rFonts w:ascii="Roboto" w:eastAsia="Roboto" w:hAnsi="Roboto" w:cs="Roboto"/>
          <w:color w:val="999999"/>
          <w:sz w:val="20"/>
          <w:szCs w:val="20"/>
        </w:rPr>
      </w:pPr>
      <w:r>
        <w:rPr>
          <w:rFonts w:ascii="Roboto" w:eastAsia="Roboto" w:hAnsi="Roboto" w:cs="Roboto"/>
          <w:color w:val="999999"/>
          <w:sz w:val="20"/>
          <w:szCs w:val="20"/>
        </w:rPr>
        <w:t>Carrera del viernes 08-09</w:t>
      </w:r>
    </w:p>
    <w:p w14:paraId="02E4528C" w14:textId="77777777" w:rsidR="00AB7CF2" w:rsidRDefault="00AB7CF2" w:rsidP="00AB7CF2">
      <w:pPr>
        <w:pStyle w:val="Ttulo2"/>
        <w:rPr>
          <w:rFonts w:ascii="Roboto" w:eastAsia="Roboto" w:hAnsi="Roboto" w:cs="Roboto"/>
        </w:rPr>
      </w:pPr>
      <w:bookmarkStart w:id="35" w:name="_otca68ll27k0" w:colFirst="0" w:colLast="0"/>
      <w:bookmarkEnd w:id="35"/>
      <w:r>
        <w:rPr>
          <w:rFonts w:ascii="Roboto" w:eastAsia="Roboto" w:hAnsi="Roboto" w:cs="Roboto"/>
        </w:rPr>
        <w:lastRenderedPageBreak/>
        <w:t>🚦 ¡Enciende los Motores!: Introducción al Performance Testing y k6</w:t>
      </w:r>
    </w:p>
    <w:p w14:paraId="0C3F74D1" w14:textId="77777777" w:rsidR="00AB7CF2" w:rsidRDefault="00AB7CF2" w:rsidP="00AB7CF2">
      <w:pPr>
        <w:pStyle w:val="Ttulo3"/>
        <w:numPr>
          <w:ilvl w:val="0"/>
          <w:numId w:val="13"/>
        </w:numPr>
        <w:spacing w:after="0"/>
        <w:rPr>
          <w:rFonts w:ascii="Roboto" w:eastAsia="Roboto" w:hAnsi="Roboto" w:cs="Roboto"/>
        </w:rPr>
      </w:pPr>
      <w:bookmarkStart w:id="36" w:name="_fx00ghuoiev" w:colFirst="0" w:colLast="0"/>
      <w:bookmarkEnd w:id="36"/>
      <w:r>
        <w:rPr>
          <w:rFonts w:ascii="Roboto" w:eastAsia="Roboto" w:hAnsi="Roboto" w:cs="Roboto"/>
        </w:rPr>
        <w:t>🤔 ¿Por qué nos Importa el Performance Testing?</w:t>
      </w:r>
    </w:p>
    <w:p w14:paraId="797132FE" w14:textId="77777777" w:rsidR="00AB7CF2" w:rsidRDefault="00AB7CF2" w:rsidP="00AB7CF2">
      <w:pPr>
        <w:pStyle w:val="Ttulo3"/>
        <w:numPr>
          <w:ilvl w:val="0"/>
          <w:numId w:val="13"/>
        </w:numPr>
        <w:spacing w:before="0" w:after="0"/>
        <w:rPr>
          <w:rFonts w:ascii="Roboto" w:eastAsia="Roboto" w:hAnsi="Roboto" w:cs="Roboto"/>
        </w:rPr>
      </w:pPr>
      <w:bookmarkStart w:id="37" w:name="_ksnskbco17ez" w:colFirst="0" w:colLast="0"/>
      <w:bookmarkEnd w:id="37"/>
      <w:r>
        <w:rPr>
          <w:rFonts w:ascii="Roboto" w:eastAsia="Roboto" w:hAnsi="Roboto" w:cs="Roboto"/>
        </w:rPr>
        <w:t>🧪 Tipos de Pruebas: Carga, Estrés, Resistencia y Más</w:t>
      </w:r>
    </w:p>
    <w:p w14:paraId="06BE2C89" w14:textId="77777777" w:rsidR="00AB7CF2" w:rsidRDefault="00AB7CF2" w:rsidP="00AB7CF2">
      <w:pPr>
        <w:pStyle w:val="Ttulo3"/>
        <w:numPr>
          <w:ilvl w:val="0"/>
          <w:numId w:val="13"/>
        </w:numPr>
        <w:spacing w:before="0" w:after="0"/>
        <w:rPr>
          <w:rFonts w:ascii="Roboto" w:eastAsia="Roboto" w:hAnsi="Roboto" w:cs="Roboto"/>
        </w:rPr>
      </w:pPr>
      <w:bookmarkStart w:id="38" w:name="_w1rd7731r1rh" w:colFirst="0" w:colLast="0"/>
      <w:bookmarkEnd w:id="38"/>
      <w:r>
        <w:rPr>
          <w:rFonts w:ascii="Roboto" w:eastAsia="Roboto" w:hAnsi="Roboto" w:cs="Roboto"/>
        </w:rPr>
        <w:t>🛠️ Introducción y Razones para Usar k6</w:t>
      </w:r>
    </w:p>
    <w:p w14:paraId="48BF281C" w14:textId="77777777" w:rsidR="00AB7CF2" w:rsidRDefault="00AB7CF2" w:rsidP="00AB7CF2">
      <w:pPr>
        <w:pStyle w:val="Ttulo3"/>
        <w:numPr>
          <w:ilvl w:val="0"/>
          <w:numId w:val="13"/>
        </w:numPr>
        <w:spacing w:before="0"/>
        <w:rPr>
          <w:rFonts w:ascii="Roboto" w:eastAsia="Roboto" w:hAnsi="Roboto" w:cs="Roboto"/>
        </w:rPr>
      </w:pPr>
      <w:bookmarkStart w:id="39" w:name="_yggbe8oyuafu" w:colFirst="0" w:colLast="0"/>
      <w:bookmarkEnd w:id="39"/>
      <w:r>
        <w:rPr>
          <w:rFonts w:ascii="Roboto" w:eastAsia="Roboto" w:hAnsi="Roboto" w:cs="Roboto"/>
        </w:rPr>
        <w:t>🚀 Primer Arranque y Configuración Básica con k6</w:t>
      </w:r>
    </w:p>
    <w:p w14:paraId="000000A8" w14:textId="77777777" w:rsidR="001554D8" w:rsidRDefault="001554D8">
      <w:pPr>
        <w:rPr>
          <w:rFonts w:ascii="Roboto" w:eastAsia="Roboto" w:hAnsi="Roboto" w:cs="Roboto"/>
        </w:rPr>
      </w:pPr>
    </w:p>
    <w:p w14:paraId="6ADFFFD7" w14:textId="77777777" w:rsidR="00793809" w:rsidRDefault="001C50C6">
      <w:r>
        <w:rPr>
          <w:rFonts w:ascii="Roboto" w:eastAsia="Roboto" w:hAnsi="Roboto" w:cs="Roboto"/>
        </w:rPr>
        <w:br/>
      </w:r>
      <w:r w:rsidR="00793809" w:rsidRPr="00793809">
        <w:rPr>
          <w:rFonts w:ascii="Roboto" w:eastAsia="Roboto" w:hAnsi="Roboto" w:cs="Roboto"/>
          <w:noProof/>
        </w:rPr>
        <w:drawing>
          <wp:inline distT="0" distB="0" distL="0" distR="0" wp14:anchorId="49D2F656" wp14:editId="3D412F50">
            <wp:extent cx="5239481" cy="3038899"/>
            <wp:effectExtent l="0" t="0" r="0" b="9525"/>
            <wp:docPr id="1"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elular con letras&#10;&#10;Descripción generada automáticamente con confianza media"/>
                    <pic:cNvPicPr/>
                  </pic:nvPicPr>
                  <pic:blipFill>
                    <a:blip r:embed="rId47"/>
                    <a:stretch>
                      <a:fillRect/>
                    </a:stretch>
                  </pic:blipFill>
                  <pic:spPr>
                    <a:xfrm>
                      <a:off x="0" y="0"/>
                      <a:ext cx="5239481" cy="3038899"/>
                    </a:xfrm>
                    <a:prstGeom prst="rect">
                      <a:avLst/>
                    </a:prstGeom>
                  </pic:spPr>
                </pic:pic>
              </a:graphicData>
            </a:graphic>
          </wp:inline>
        </w:drawing>
      </w:r>
    </w:p>
    <w:p w14:paraId="1EF7EE25" w14:textId="77777777" w:rsidR="00793809" w:rsidRDefault="00793809">
      <w:r w:rsidRPr="00793809">
        <w:rPr>
          <w:noProof/>
        </w:rPr>
        <w:drawing>
          <wp:inline distT="0" distB="0" distL="0" distR="0" wp14:anchorId="562D82E8" wp14:editId="2B03E323">
            <wp:extent cx="5268060" cy="2991267"/>
            <wp:effectExtent l="0" t="0" r="8890" b="0"/>
            <wp:docPr id="2" name="Imagen 2"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videojuego&#10;&#10;Descripción generada automáticamente con confianza baja"/>
                    <pic:cNvPicPr/>
                  </pic:nvPicPr>
                  <pic:blipFill>
                    <a:blip r:embed="rId48"/>
                    <a:stretch>
                      <a:fillRect/>
                    </a:stretch>
                  </pic:blipFill>
                  <pic:spPr>
                    <a:xfrm>
                      <a:off x="0" y="0"/>
                      <a:ext cx="5268060" cy="2991267"/>
                    </a:xfrm>
                    <a:prstGeom prst="rect">
                      <a:avLst/>
                    </a:prstGeom>
                  </pic:spPr>
                </pic:pic>
              </a:graphicData>
            </a:graphic>
          </wp:inline>
        </w:drawing>
      </w:r>
    </w:p>
    <w:p w14:paraId="582753E3" w14:textId="66D3DEF5" w:rsidR="00793809" w:rsidRDefault="00793809">
      <w:r w:rsidRPr="00793809">
        <w:rPr>
          <w:rFonts w:ascii="Roboto" w:eastAsia="Roboto" w:hAnsi="Roboto" w:cs="Roboto"/>
          <w:noProof/>
        </w:rPr>
        <w:lastRenderedPageBreak/>
        <w:drawing>
          <wp:inline distT="0" distB="0" distL="0" distR="0" wp14:anchorId="3559DE78" wp14:editId="53B883C0">
            <wp:extent cx="5249008" cy="3010320"/>
            <wp:effectExtent l="0" t="0" r="889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49"/>
                    <a:stretch>
                      <a:fillRect/>
                    </a:stretch>
                  </pic:blipFill>
                  <pic:spPr>
                    <a:xfrm>
                      <a:off x="0" y="0"/>
                      <a:ext cx="5249008" cy="3010320"/>
                    </a:xfrm>
                    <a:prstGeom prst="rect">
                      <a:avLst/>
                    </a:prstGeom>
                  </pic:spPr>
                </pic:pic>
              </a:graphicData>
            </a:graphic>
          </wp:inline>
        </w:drawing>
      </w:r>
    </w:p>
    <w:p w14:paraId="691D4C45" w14:textId="2403E928" w:rsidR="00F94FF6" w:rsidRDefault="00F94FF6"/>
    <w:p w14:paraId="45146132" w14:textId="5401F3A5" w:rsidR="00F94FF6" w:rsidRDefault="00EC0F6F">
      <w:r w:rsidRPr="00EC0F6F">
        <w:rPr>
          <w:noProof/>
        </w:rPr>
        <w:drawing>
          <wp:inline distT="0" distB="0" distL="0" distR="0" wp14:anchorId="69ECF65A" wp14:editId="42B3CCBD">
            <wp:extent cx="5439534" cy="3000794"/>
            <wp:effectExtent l="0" t="0" r="0" b="9525"/>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50"/>
                    <a:stretch>
                      <a:fillRect/>
                    </a:stretch>
                  </pic:blipFill>
                  <pic:spPr>
                    <a:xfrm>
                      <a:off x="0" y="0"/>
                      <a:ext cx="5439534" cy="3000794"/>
                    </a:xfrm>
                    <a:prstGeom prst="rect">
                      <a:avLst/>
                    </a:prstGeom>
                  </pic:spPr>
                </pic:pic>
              </a:graphicData>
            </a:graphic>
          </wp:inline>
        </w:drawing>
      </w:r>
    </w:p>
    <w:p w14:paraId="2346A2BE" w14:textId="47D2E9A0" w:rsidR="00793809" w:rsidRDefault="00793809">
      <w:pPr>
        <w:rPr>
          <w:rFonts w:ascii="Roboto" w:eastAsia="Roboto" w:hAnsi="Roboto" w:cs="Roboto"/>
        </w:rPr>
      </w:pPr>
      <w:r w:rsidRPr="00793809">
        <w:rPr>
          <w:rFonts w:ascii="Roboto" w:eastAsia="Roboto" w:hAnsi="Roboto" w:cs="Roboto"/>
          <w:b/>
          <w:bCs/>
          <w:highlight w:val="yellow"/>
        </w:rPr>
        <w:t>Latencia:</w:t>
      </w:r>
      <w:r>
        <w:rPr>
          <w:rFonts w:ascii="Roboto" w:eastAsia="Roboto" w:hAnsi="Roboto" w:cs="Roboto"/>
        </w:rPr>
        <w:t xml:space="preserve"> Tiempo que pasa desde que se solicita una acción hasta que se realiza.</w:t>
      </w:r>
    </w:p>
    <w:p w14:paraId="0159742C" w14:textId="77777777" w:rsidR="00F94FF6" w:rsidRDefault="00F94FF6">
      <w:pPr>
        <w:rPr>
          <w:rFonts w:ascii="Roboto" w:eastAsia="Roboto" w:hAnsi="Roboto" w:cs="Roboto"/>
        </w:rPr>
      </w:pPr>
    </w:p>
    <w:p w14:paraId="05EE9474" w14:textId="3AA766C6" w:rsidR="00793809" w:rsidRDefault="00793809">
      <w:pPr>
        <w:rPr>
          <w:rFonts w:ascii="Roboto" w:eastAsia="Roboto" w:hAnsi="Roboto" w:cs="Roboto"/>
        </w:rPr>
      </w:pPr>
      <w:r w:rsidRPr="00793809">
        <w:rPr>
          <w:rFonts w:ascii="Roboto" w:eastAsia="Roboto" w:hAnsi="Roboto" w:cs="Roboto"/>
          <w:b/>
          <w:bCs/>
          <w:highlight w:val="yellow"/>
        </w:rPr>
        <w:t>Escalabilidad/Elasticidad:</w:t>
      </w:r>
      <w:r>
        <w:rPr>
          <w:rFonts w:ascii="Roboto" w:eastAsia="Roboto" w:hAnsi="Roboto" w:cs="Roboto"/>
        </w:rPr>
        <w:t xml:space="preserve"> Aguante de la carga que se solicita y pueda ser soportada aun mas de la carga esperada</w:t>
      </w:r>
      <w:r w:rsidR="00D245AE">
        <w:rPr>
          <w:rFonts w:ascii="Roboto" w:eastAsia="Roboto" w:hAnsi="Roboto" w:cs="Roboto"/>
        </w:rPr>
        <w:t>, preparase para la demanda inesperada.</w:t>
      </w:r>
    </w:p>
    <w:p w14:paraId="5F022AAC" w14:textId="77777777" w:rsidR="00793809" w:rsidRDefault="00793809">
      <w:pPr>
        <w:rPr>
          <w:rFonts w:ascii="Roboto" w:eastAsia="Roboto" w:hAnsi="Roboto" w:cs="Roboto"/>
        </w:rPr>
      </w:pPr>
    </w:p>
    <w:p w14:paraId="6E60183D" w14:textId="2BA13607" w:rsidR="00182F66" w:rsidRDefault="00793809">
      <w:pPr>
        <w:rPr>
          <w:rFonts w:ascii="Roboto" w:eastAsia="Roboto" w:hAnsi="Roboto" w:cs="Roboto"/>
        </w:rPr>
      </w:pPr>
      <w:r w:rsidRPr="00D245AE">
        <w:rPr>
          <w:rFonts w:ascii="Roboto" w:eastAsia="Roboto" w:hAnsi="Roboto" w:cs="Roboto"/>
          <w:b/>
          <w:bCs/>
          <w:highlight w:val="yellow"/>
        </w:rPr>
        <w:t>Reliability/Availability:</w:t>
      </w:r>
      <w:r>
        <w:rPr>
          <w:rFonts w:ascii="Roboto" w:eastAsia="Roboto" w:hAnsi="Roboto" w:cs="Roboto"/>
        </w:rPr>
        <w:t xml:space="preserve"> </w:t>
      </w:r>
      <w:r w:rsidR="00D245AE">
        <w:rPr>
          <w:rFonts w:ascii="Roboto" w:eastAsia="Roboto" w:hAnsi="Roboto" w:cs="Roboto"/>
        </w:rPr>
        <w:t>Incrementar la confianza en la aplicación</w:t>
      </w:r>
      <w:r w:rsidR="00182F66">
        <w:rPr>
          <w:rFonts w:ascii="Roboto" w:eastAsia="Roboto" w:hAnsi="Roboto" w:cs="Roboto"/>
        </w:rPr>
        <w:t xml:space="preserve"> en cuanto a disponibilidad y confiabilidad de las aplicaciones en su rendimiento con servicio ininterrumpido.</w:t>
      </w:r>
    </w:p>
    <w:p w14:paraId="62A275B2" w14:textId="0D8A0EA0" w:rsidR="00182F66" w:rsidRDefault="00182F66">
      <w:pPr>
        <w:rPr>
          <w:rFonts w:ascii="Roboto" w:eastAsia="Roboto" w:hAnsi="Roboto" w:cs="Roboto"/>
        </w:rPr>
      </w:pPr>
    </w:p>
    <w:p w14:paraId="045FC541" w14:textId="0AC931B7" w:rsidR="00182F66" w:rsidRDefault="0047031E">
      <w:pPr>
        <w:rPr>
          <w:rFonts w:ascii="Roboto" w:eastAsia="Roboto" w:hAnsi="Roboto" w:cs="Roboto"/>
        </w:rPr>
      </w:pPr>
      <w:r w:rsidRPr="0047031E">
        <w:rPr>
          <w:rFonts w:ascii="Roboto" w:eastAsia="Roboto" w:hAnsi="Roboto" w:cs="Roboto"/>
          <w:b/>
          <w:bCs/>
          <w:highlight w:val="yellow"/>
        </w:rPr>
        <w:t>Resilience:</w:t>
      </w:r>
      <w:r>
        <w:rPr>
          <w:rFonts w:ascii="Roboto" w:eastAsia="Roboto" w:hAnsi="Roboto" w:cs="Roboto"/>
        </w:rPr>
        <w:t xml:space="preserve"> Evaluar y optimizar la infraestructura.</w:t>
      </w:r>
    </w:p>
    <w:p w14:paraId="6384F618" w14:textId="4DDDD765" w:rsidR="0047031E" w:rsidRDefault="0047031E">
      <w:pPr>
        <w:rPr>
          <w:rFonts w:ascii="Roboto" w:eastAsia="Roboto" w:hAnsi="Roboto" w:cs="Roboto"/>
        </w:rPr>
      </w:pPr>
    </w:p>
    <w:p w14:paraId="529D1F3F" w14:textId="44CD528F" w:rsidR="00EC0F6F" w:rsidRDefault="00EC0F6F">
      <w:pPr>
        <w:rPr>
          <w:rFonts w:ascii="Roboto" w:eastAsia="Roboto" w:hAnsi="Roboto" w:cs="Roboto"/>
        </w:rPr>
      </w:pPr>
      <w:r w:rsidRPr="00EC0F6F">
        <w:rPr>
          <w:rFonts w:ascii="Roboto" w:eastAsia="Roboto" w:hAnsi="Roboto" w:cs="Roboto"/>
          <w:b/>
          <w:bCs/>
          <w:highlight w:val="yellow"/>
        </w:rPr>
        <w:t>Monitoreo y observabilidad:</w:t>
      </w:r>
      <w:r>
        <w:rPr>
          <w:rFonts w:ascii="Roboto" w:eastAsia="Roboto" w:hAnsi="Roboto" w:cs="Roboto"/>
        </w:rPr>
        <w:t xml:space="preserve"> Controlar los valores de las mediciones en tiempo real y anticiparnos a los problemas y optimizar además de prevenir futuras incidencias.</w:t>
      </w:r>
    </w:p>
    <w:p w14:paraId="13E507AD" w14:textId="54643583" w:rsidR="00EC0F6F" w:rsidRDefault="00EC0F6F">
      <w:pPr>
        <w:rPr>
          <w:rFonts w:ascii="Roboto" w:eastAsia="Roboto" w:hAnsi="Roboto" w:cs="Roboto"/>
        </w:rPr>
      </w:pPr>
    </w:p>
    <w:p w14:paraId="2365CF3D" w14:textId="3A4942BD" w:rsidR="00EC0F6F" w:rsidRDefault="001D7755">
      <w:pPr>
        <w:rPr>
          <w:rFonts w:ascii="Roboto" w:eastAsia="Roboto" w:hAnsi="Roboto" w:cs="Roboto"/>
        </w:rPr>
      </w:pPr>
      <w:r w:rsidRPr="001D7755">
        <w:rPr>
          <w:rFonts w:ascii="Roboto" w:eastAsia="Roboto" w:hAnsi="Roboto" w:cs="Roboto"/>
          <w:noProof/>
        </w:rPr>
        <w:lastRenderedPageBreak/>
        <w:drawing>
          <wp:inline distT="0" distB="0" distL="0" distR="0" wp14:anchorId="517A01A9" wp14:editId="1CE5E32F">
            <wp:extent cx="5268060" cy="3162741"/>
            <wp:effectExtent l="0" t="0" r="8890" b="0"/>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51"/>
                    <a:stretch>
                      <a:fillRect/>
                    </a:stretch>
                  </pic:blipFill>
                  <pic:spPr>
                    <a:xfrm>
                      <a:off x="0" y="0"/>
                      <a:ext cx="5268060" cy="3162741"/>
                    </a:xfrm>
                    <a:prstGeom prst="rect">
                      <a:avLst/>
                    </a:prstGeom>
                  </pic:spPr>
                </pic:pic>
              </a:graphicData>
            </a:graphic>
          </wp:inline>
        </w:drawing>
      </w:r>
    </w:p>
    <w:p w14:paraId="27921D23" w14:textId="2B747E57" w:rsidR="001D7755" w:rsidRDefault="001D7755">
      <w:pPr>
        <w:rPr>
          <w:rFonts w:ascii="Roboto" w:eastAsia="Roboto" w:hAnsi="Roboto" w:cs="Roboto"/>
        </w:rPr>
      </w:pPr>
    </w:p>
    <w:p w14:paraId="2F1F930B" w14:textId="77777777" w:rsidR="001D7755" w:rsidRDefault="001D7755">
      <w:pPr>
        <w:rPr>
          <w:rFonts w:ascii="Roboto" w:eastAsia="Roboto" w:hAnsi="Roboto" w:cs="Roboto"/>
        </w:rPr>
      </w:pPr>
    </w:p>
    <w:p w14:paraId="5F6048D5" w14:textId="0BDAD7DD" w:rsidR="00182F66" w:rsidRDefault="00BE4C26" w:rsidP="005F2CB5">
      <w:pPr>
        <w:jc w:val="both"/>
        <w:rPr>
          <w:rFonts w:ascii="Roboto" w:eastAsia="Roboto" w:hAnsi="Roboto" w:cs="Roboto"/>
        </w:rPr>
      </w:pPr>
      <w:r>
        <w:rPr>
          <w:rFonts w:ascii="Roboto" w:eastAsia="Roboto" w:hAnsi="Roboto" w:cs="Roboto"/>
        </w:rPr>
        <w:t xml:space="preserve">La nube es infinita: Se puede continuar escalando o funcionando a menos que haya un fallo todo </w:t>
      </w:r>
      <w:r w:rsidR="00AB7CF2">
        <w:rPr>
          <w:rFonts w:ascii="Roboto" w:eastAsia="Roboto" w:hAnsi="Roboto" w:cs="Roboto"/>
        </w:rPr>
        <w:t>va a</w:t>
      </w:r>
      <w:r>
        <w:rPr>
          <w:rFonts w:ascii="Roboto" w:eastAsia="Roboto" w:hAnsi="Roboto" w:cs="Roboto"/>
        </w:rPr>
        <w:t xml:space="preserve"> ir cayendo.</w:t>
      </w:r>
    </w:p>
    <w:p w14:paraId="79B2D73B" w14:textId="44BB252A" w:rsidR="00BE4C26" w:rsidRDefault="00BE4C26">
      <w:pPr>
        <w:rPr>
          <w:rFonts w:ascii="Roboto" w:eastAsia="Roboto" w:hAnsi="Roboto" w:cs="Roboto"/>
        </w:rPr>
      </w:pPr>
    </w:p>
    <w:p w14:paraId="5A8D9CD7" w14:textId="77777777" w:rsidR="00BE4C26" w:rsidRDefault="00BE4C26">
      <w:pPr>
        <w:rPr>
          <w:rFonts w:ascii="Roboto" w:eastAsia="Roboto" w:hAnsi="Roboto" w:cs="Roboto"/>
        </w:rPr>
      </w:pPr>
    </w:p>
    <w:p w14:paraId="46D74CEB" w14:textId="09FAFBE4" w:rsidR="00BE4C26" w:rsidRDefault="00BE4C26">
      <w:pPr>
        <w:rPr>
          <w:rFonts w:ascii="Roboto" w:eastAsia="Roboto" w:hAnsi="Roboto" w:cs="Roboto"/>
        </w:rPr>
      </w:pPr>
      <w:r w:rsidRPr="00BE4C26">
        <w:rPr>
          <w:rFonts w:ascii="Roboto" w:eastAsia="Roboto" w:hAnsi="Roboto" w:cs="Roboto"/>
          <w:noProof/>
        </w:rPr>
        <w:drawing>
          <wp:inline distT="0" distB="0" distL="0" distR="0" wp14:anchorId="7C9DFE2A" wp14:editId="34181178">
            <wp:extent cx="5306060" cy="2943225"/>
            <wp:effectExtent l="0" t="0" r="8890" b="9525"/>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52"/>
                    <a:stretch>
                      <a:fillRect/>
                    </a:stretch>
                  </pic:blipFill>
                  <pic:spPr>
                    <a:xfrm>
                      <a:off x="0" y="0"/>
                      <a:ext cx="5306801" cy="2943636"/>
                    </a:xfrm>
                    <a:prstGeom prst="rect">
                      <a:avLst/>
                    </a:prstGeom>
                  </pic:spPr>
                </pic:pic>
              </a:graphicData>
            </a:graphic>
          </wp:inline>
        </w:drawing>
      </w:r>
    </w:p>
    <w:p w14:paraId="015AD1AA" w14:textId="7D7E91FA" w:rsidR="00BE4C26" w:rsidRDefault="00BE4C26">
      <w:pPr>
        <w:rPr>
          <w:rFonts w:ascii="Roboto" w:eastAsia="Roboto" w:hAnsi="Roboto" w:cs="Roboto"/>
        </w:rPr>
      </w:pPr>
      <w:r w:rsidRPr="00BE4C26">
        <w:rPr>
          <w:rFonts w:ascii="Roboto" w:eastAsia="Roboto" w:hAnsi="Roboto" w:cs="Roboto"/>
          <w:noProof/>
        </w:rPr>
        <w:lastRenderedPageBreak/>
        <w:drawing>
          <wp:inline distT="0" distB="0" distL="0" distR="0" wp14:anchorId="6D1A76B8" wp14:editId="055A8A76">
            <wp:extent cx="5306165" cy="2962688"/>
            <wp:effectExtent l="0" t="0" r="8890" b="952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53"/>
                    <a:stretch>
                      <a:fillRect/>
                    </a:stretch>
                  </pic:blipFill>
                  <pic:spPr>
                    <a:xfrm>
                      <a:off x="0" y="0"/>
                      <a:ext cx="5306165" cy="2962688"/>
                    </a:xfrm>
                    <a:prstGeom prst="rect">
                      <a:avLst/>
                    </a:prstGeom>
                  </pic:spPr>
                </pic:pic>
              </a:graphicData>
            </a:graphic>
          </wp:inline>
        </w:drawing>
      </w:r>
    </w:p>
    <w:p w14:paraId="7BB31E1A" w14:textId="4ABDA31D" w:rsidR="00BE4C26" w:rsidRDefault="00BE4C26" w:rsidP="005F2CB5">
      <w:pPr>
        <w:jc w:val="both"/>
        <w:rPr>
          <w:rFonts w:ascii="Roboto" w:eastAsia="Roboto" w:hAnsi="Roboto" w:cs="Roboto"/>
        </w:rPr>
      </w:pPr>
      <w:r>
        <w:rPr>
          <w:rFonts w:ascii="Roboto" w:eastAsia="Roboto" w:hAnsi="Roboto" w:cs="Roboto"/>
        </w:rPr>
        <w:t xml:space="preserve">Las pruebas de performance como tal buscan validar comportamientos, sin </w:t>
      </w:r>
      <w:r w:rsidR="005F2CB5">
        <w:rPr>
          <w:rFonts w:ascii="Roboto" w:eastAsia="Roboto" w:hAnsi="Roboto" w:cs="Roboto"/>
        </w:rPr>
        <w:t>embargo,</w:t>
      </w:r>
      <w:r>
        <w:rPr>
          <w:rFonts w:ascii="Roboto" w:eastAsia="Roboto" w:hAnsi="Roboto" w:cs="Roboto"/>
        </w:rPr>
        <w:t xml:space="preserve"> consisten en evaluar como se comporta un sistema bajo ciertas condiciones de </w:t>
      </w:r>
      <w:r w:rsidR="00BE1F3B">
        <w:rPr>
          <w:rFonts w:ascii="Roboto" w:eastAsia="Roboto" w:hAnsi="Roboto" w:cs="Roboto"/>
        </w:rPr>
        <w:t>tráfico</w:t>
      </w:r>
      <w:r>
        <w:rPr>
          <w:rFonts w:ascii="Roboto" w:eastAsia="Roboto" w:hAnsi="Roboto" w:cs="Roboto"/>
        </w:rPr>
        <w:t xml:space="preserve"> esperado o inesperado.</w:t>
      </w:r>
    </w:p>
    <w:p w14:paraId="73B6085F" w14:textId="4639BCD9" w:rsidR="00BE4C26" w:rsidRDefault="00BE1F3B" w:rsidP="005F2CB5">
      <w:pPr>
        <w:jc w:val="both"/>
        <w:rPr>
          <w:rFonts w:ascii="Roboto" w:eastAsia="Roboto" w:hAnsi="Roboto" w:cs="Roboto"/>
        </w:rPr>
      </w:pPr>
      <w:r>
        <w:rPr>
          <w:rFonts w:ascii="Roboto" w:eastAsia="Roboto" w:hAnsi="Roboto" w:cs="Roboto"/>
        </w:rPr>
        <w:t>Aspectos claves a considerar en las pruebas de carga:</w:t>
      </w:r>
    </w:p>
    <w:p w14:paraId="300EB10B" w14:textId="6423935B" w:rsidR="00BE1F3B" w:rsidRPr="002C2003" w:rsidRDefault="002C2003" w:rsidP="005F2CB5">
      <w:pPr>
        <w:pStyle w:val="Prrafodelista"/>
        <w:numPr>
          <w:ilvl w:val="0"/>
          <w:numId w:val="27"/>
        </w:numPr>
        <w:jc w:val="both"/>
        <w:rPr>
          <w:rFonts w:ascii="Roboto" w:eastAsia="Roboto" w:hAnsi="Roboto" w:cs="Roboto"/>
        </w:rPr>
      </w:pPr>
      <w:r w:rsidRPr="001E6BD5">
        <w:rPr>
          <w:rFonts w:ascii="Roboto" w:eastAsia="Roboto" w:hAnsi="Roboto" w:cs="Roboto"/>
          <w:b/>
          <w:bCs/>
          <w:highlight w:val="yellow"/>
        </w:rPr>
        <w:t>Los usuarios</w:t>
      </w:r>
      <w:r w:rsidR="001E6BD5">
        <w:rPr>
          <w:rFonts w:ascii="Roboto" w:eastAsia="Roboto" w:hAnsi="Roboto" w:cs="Roboto"/>
        </w:rPr>
        <w:t xml:space="preserve"> : Cantidad de peticiones de usuarios que nuestro aplicativo puede soportar.</w:t>
      </w:r>
    </w:p>
    <w:p w14:paraId="215F22C8" w14:textId="33909E0C" w:rsidR="001E6BD5" w:rsidRDefault="002C2003" w:rsidP="001E6BD5">
      <w:pPr>
        <w:pStyle w:val="Prrafodelista"/>
        <w:numPr>
          <w:ilvl w:val="0"/>
          <w:numId w:val="27"/>
        </w:numPr>
        <w:jc w:val="both"/>
        <w:rPr>
          <w:rFonts w:ascii="Roboto" w:eastAsia="Roboto" w:hAnsi="Roboto" w:cs="Roboto"/>
        </w:rPr>
      </w:pPr>
      <w:r w:rsidRPr="001E6BD5">
        <w:rPr>
          <w:rFonts w:ascii="Roboto" w:eastAsia="Roboto" w:hAnsi="Roboto" w:cs="Roboto"/>
          <w:b/>
          <w:bCs/>
          <w:highlight w:val="yellow"/>
        </w:rPr>
        <w:t>El rendimiento</w:t>
      </w:r>
      <w:r w:rsidR="001E6BD5" w:rsidRPr="001E6BD5">
        <w:rPr>
          <w:rFonts w:ascii="Roboto" w:eastAsia="Roboto" w:hAnsi="Roboto" w:cs="Roboto"/>
          <w:b/>
          <w:bCs/>
          <w:highlight w:val="yellow"/>
        </w:rPr>
        <w:t>:</w:t>
      </w:r>
      <w:r w:rsidR="001E6BD5">
        <w:rPr>
          <w:rFonts w:ascii="Roboto" w:eastAsia="Roboto" w:hAnsi="Roboto" w:cs="Roboto"/>
        </w:rPr>
        <w:t xml:space="preserve"> Cuanta potencia o capacidad tiene nuestro aplicativo potencia se refiere a que si responde 300 usuarios por segundo esto es aceleración en cuanto a velocidad.</w:t>
      </w:r>
    </w:p>
    <w:p w14:paraId="4E0BF5F2" w14:textId="4455BB5A" w:rsidR="001E6BD5" w:rsidRDefault="001E6BD5" w:rsidP="001E6BD5">
      <w:pPr>
        <w:jc w:val="both"/>
        <w:rPr>
          <w:rFonts w:ascii="Roboto" w:eastAsia="Roboto" w:hAnsi="Roboto" w:cs="Roboto"/>
        </w:rPr>
      </w:pPr>
    </w:p>
    <w:p w14:paraId="28014C6E" w14:textId="2B293A28" w:rsidR="001E6BD5" w:rsidRDefault="001E6BD5" w:rsidP="001E6BD5">
      <w:pPr>
        <w:jc w:val="both"/>
        <w:rPr>
          <w:rFonts w:ascii="Roboto" w:eastAsia="Roboto" w:hAnsi="Roboto" w:cs="Roboto"/>
        </w:rPr>
      </w:pPr>
      <w:r w:rsidRPr="001E6BD5">
        <w:rPr>
          <w:rFonts w:ascii="Roboto" w:eastAsia="Roboto" w:hAnsi="Roboto" w:cs="Roboto"/>
          <w:noProof/>
        </w:rPr>
        <w:drawing>
          <wp:inline distT="0" distB="0" distL="0" distR="0" wp14:anchorId="063FBCB8" wp14:editId="56378654">
            <wp:extent cx="5287113" cy="2972215"/>
            <wp:effectExtent l="0" t="0" r="8890" b="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54"/>
                    <a:stretch>
                      <a:fillRect/>
                    </a:stretch>
                  </pic:blipFill>
                  <pic:spPr>
                    <a:xfrm>
                      <a:off x="0" y="0"/>
                      <a:ext cx="5287113" cy="2972215"/>
                    </a:xfrm>
                    <a:prstGeom prst="rect">
                      <a:avLst/>
                    </a:prstGeom>
                  </pic:spPr>
                </pic:pic>
              </a:graphicData>
            </a:graphic>
          </wp:inline>
        </w:drawing>
      </w:r>
    </w:p>
    <w:p w14:paraId="67A8CAC0" w14:textId="2DC4D98B" w:rsidR="001E6BD5" w:rsidRDefault="001E6BD5" w:rsidP="001E6BD5">
      <w:pPr>
        <w:jc w:val="both"/>
        <w:rPr>
          <w:rFonts w:ascii="Roboto" w:eastAsia="Roboto" w:hAnsi="Roboto" w:cs="Roboto"/>
        </w:rPr>
      </w:pPr>
    </w:p>
    <w:p w14:paraId="73DA686F" w14:textId="050EEB6B" w:rsidR="001E6BD5" w:rsidRDefault="001E6BD5" w:rsidP="001E6BD5">
      <w:pPr>
        <w:jc w:val="both"/>
        <w:rPr>
          <w:rFonts w:ascii="Roboto" w:eastAsia="Roboto" w:hAnsi="Roboto" w:cs="Roboto"/>
        </w:rPr>
      </w:pPr>
      <w:r w:rsidRPr="001E6BD5">
        <w:rPr>
          <w:rFonts w:ascii="Roboto" w:eastAsia="Roboto" w:hAnsi="Roboto" w:cs="Roboto"/>
          <w:b/>
          <w:bCs/>
          <w:highlight w:val="yellow"/>
        </w:rPr>
        <w:t xml:space="preserve">Aceptar errores </w:t>
      </w:r>
      <w:r>
        <w:rPr>
          <w:rFonts w:ascii="Roboto" w:eastAsia="Roboto" w:hAnsi="Roboto" w:cs="Roboto"/>
          <w:b/>
          <w:bCs/>
          <w:highlight w:val="yellow"/>
        </w:rPr>
        <w:t>e</w:t>
      </w:r>
      <w:r w:rsidRPr="001E6BD5">
        <w:rPr>
          <w:rFonts w:ascii="Roboto" w:eastAsia="Roboto" w:hAnsi="Roboto" w:cs="Roboto"/>
          <w:b/>
          <w:bCs/>
          <w:highlight w:val="yellow"/>
        </w:rPr>
        <w:t>n pruebas de carga</w:t>
      </w:r>
      <w:r>
        <w:rPr>
          <w:rFonts w:ascii="Roboto" w:eastAsia="Roboto" w:hAnsi="Roboto" w:cs="Roboto"/>
          <w:b/>
          <w:bCs/>
        </w:rPr>
        <w:t>:</w:t>
      </w:r>
      <w:r>
        <w:rPr>
          <w:rFonts w:ascii="Roboto" w:eastAsia="Roboto" w:hAnsi="Roboto" w:cs="Roboto"/>
        </w:rPr>
        <w:t xml:space="preserve"> 9´s estándar para medir la (4-9´s) ejemplo: 99.62% este valor tiene cuatro nueves, estos 9´s se refieren a un estándar en el mundo de la tecnología, para medir la disponibilidad y la fiabilidad de un sistema o aplicativo por ejemplo en una carrera se representa como la cantidad de vueltas sin fallos ni accidentes.</w:t>
      </w:r>
    </w:p>
    <w:p w14:paraId="09155325" w14:textId="3B6BC0C6" w:rsidR="001E6BD5" w:rsidRDefault="0088768B" w:rsidP="001E6BD5">
      <w:pPr>
        <w:jc w:val="both"/>
        <w:rPr>
          <w:rFonts w:ascii="Roboto" w:eastAsia="Roboto" w:hAnsi="Roboto" w:cs="Roboto"/>
        </w:rPr>
      </w:pPr>
      <w:r>
        <w:rPr>
          <w:rFonts w:ascii="Roboto" w:eastAsia="Roboto" w:hAnsi="Roboto" w:cs="Roboto"/>
        </w:rPr>
        <w:t>*Cuantos mas 9´s consigamos mas ciclos habremos completado sin fallas ni incidencias en nuestros aplicativos</w:t>
      </w:r>
      <w:r w:rsidR="00131208">
        <w:rPr>
          <w:rFonts w:ascii="Roboto" w:eastAsia="Roboto" w:hAnsi="Roboto" w:cs="Roboto"/>
        </w:rPr>
        <w:t xml:space="preserve"> lo que significa más fiabilidad y disponibilidad</w:t>
      </w:r>
      <w:r>
        <w:rPr>
          <w:rFonts w:ascii="Roboto" w:eastAsia="Roboto" w:hAnsi="Roboto" w:cs="Roboto"/>
        </w:rPr>
        <w:t>.</w:t>
      </w:r>
    </w:p>
    <w:p w14:paraId="6D8D508C" w14:textId="460E15E3" w:rsidR="0088768B" w:rsidRPr="006648A0" w:rsidRDefault="006648A0" w:rsidP="001E6BD5">
      <w:pPr>
        <w:jc w:val="both"/>
        <w:rPr>
          <w:rFonts w:ascii="Roboto" w:eastAsia="Roboto" w:hAnsi="Roboto" w:cs="Roboto"/>
          <w:b/>
          <w:bCs/>
        </w:rPr>
      </w:pPr>
      <w:r w:rsidRPr="006648A0">
        <w:rPr>
          <w:rFonts w:ascii="Roboto" w:eastAsia="Roboto" w:hAnsi="Roboto" w:cs="Roboto"/>
          <w:b/>
          <w:bCs/>
        </w:rPr>
        <w:t>Como se desglosan los 4 nueves:</w:t>
      </w:r>
    </w:p>
    <w:p w14:paraId="256A80E1" w14:textId="4EA51B11" w:rsidR="006648A0" w:rsidRDefault="006648A0" w:rsidP="001E6BD5">
      <w:pPr>
        <w:jc w:val="both"/>
        <w:rPr>
          <w:rFonts w:ascii="Roboto" w:eastAsia="Roboto" w:hAnsi="Roboto" w:cs="Roboto"/>
        </w:rPr>
      </w:pPr>
      <w:r>
        <w:rPr>
          <w:rFonts w:ascii="Roboto" w:eastAsia="Roboto" w:hAnsi="Roboto" w:cs="Roboto"/>
        </w:rPr>
        <w:t>-Tenemos un 99% de fiabilidad.</w:t>
      </w:r>
    </w:p>
    <w:p w14:paraId="147103A2" w14:textId="08BC22A0" w:rsidR="006648A0" w:rsidRDefault="006648A0" w:rsidP="001E6BD5">
      <w:pPr>
        <w:jc w:val="both"/>
        <w:rPr>
          <w:rFonts w:ascii="Roboto" w:eastAsia="Roboto" w:hAnsi="Roboto" w:cs="Roboto"/>
        </w:rPr>
      </w:pPr>
      <w:r>
        <w:rPr>
          <w:rFonts w:ascii="Roboto" w:eastAsia="Roboto" w:hAnsi="Roboto" w:cs="Roboto"/>
        </w:rPr>
        <w:t>-</w:t>
      </w:r>
      <w:r w:rsidR="00131208">
        <w:rPr>
          <w:rFonts w:ascii="Roboto" w:eastAsia="Roboto" w:hAnsi="Roboto" w:cs="Roboto"/>
        </w:rPr>
        <w:t>podría</w:t>
      </w:r>
      <w:r>
        <w:rPr>
          <w:rFonts w:ascii="Roboto" w:eastAsia="Roboto" w:hAnsi="Roboto" w:cs="Roboto"/>
        </w:rPr>
        <w:t xml:space="preserve"> decirse que se tendrán </w:t>
      </w:r>
      <w:r w:rsidR="00131208">
        <w:rPr>
          <w:rFonts w:ascii="Roboto" w:eastAsia="Roboto" w:hAnsi="Roboto" w:cs="Roboto"/>
        </w:rPr>
        <w:t>999 vueltas de 100 es traducido en tiempo si esto se representa en días del año se podría decir que hay indisponibilidad de 3.95% en el año.</w:t>
      </w:r>
    </w:p>
    <w:p w14:paraId="34890B7F" w14:textId="04A457D1" w:rsidR="00131208" w:rsidRDefault="00131208" w:rsidP="001E6BD5">
      <w:pPr>
        <w:jc w:val="both"/>
        <w:rPr>
          <w:rFonts w:ascii="Roboto" w:eastAsia="Roboto" w:hAnsi="Roboto" w:cs="Roboto"/>
        </w:rPr>
      </w:pPr>
      <w:r>
        <w:rPr>
          <w:rFonts w:ascii="Roboto" w:eastAsia="Roboto" w:hAnsi="Roboto" w:cs="Roboto"/>
        </w:rPr>
        <w:lastRenderedPageBreak/>
        <w:t>-Y los 4 nueves una sola de 100 tiene error al año o indisponibilidad.</w:t>
      </w:r>
    </w:p>
    <w:p w14:paraId="6B4895D0" w14:textId="77777777" w:rsidR="00131208" w:rsidRDefault="00131208" w:rsidP="001E6BD5">
      <w:pPr>
        <w:jc w:val="both"/>
        <w:rPr>
          <w:rFonts w:ascii="Roboto" w:eastAsia="Roboto" w:hAnsi="Roboto" w:cs="Roboto"/>
        </w:rPr>
      </w:pPr>
    </w:p>
    <w:p w14:paraId="1294CED9" w14:textId="4A7DBFD5" w:rsidR="001E6BD5" w:rsidRDefault="009A3FCC" w:rsidP="001E6BD5">
      <w:pPr>
        <w:jc w:val="both"/>
        <w:rPr>
          <w:rFonts w:ascii="Roboto" w:eastAsia="Roboto" w:hAnsi="Roboto" w:cs="Roboto"/>
        </w:rPr>
      </w:pPr>
      <w:r w:rsidRPr="009A3FCC">
        <w:rPr>
          <w:rFonts w:ascii="Roboto" w:eastAsia="Roboto" w:hAnsi="Roboto" w:cs="Roboto"/>
          <w:noProof/>
        </w:rPr>
        <w:drawing>
          <wp:inline distT="0" distB="0" distL="0" distR="0" wp14:anchorId="25049913" wp14:editId="5EA3BC5A">
            <wp:extent cx="5219701" cy="3411021"/>
            <wp:effectExtent l="0" t="0" r="0" b="0"/>
            <wp:docPr id="4" name="Imagen 4" descr="Interfaz de usuario gráfica, Sitio web&#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Sitio web&#10;&#10;Descripción generada automáticamente con confianza media"/>
                    <pic:cNvPicPr/>
                  </pic:nvPicPr>
                  <pic:blipFill>
                    <a:blip r:embed="rId55"/>
                    <a:stretch>
                      <a:fillRect/>
                    </a:stretch>
                  </pic:blipFill>
                  <pic:spPr>
                    <a:xfrm>
                      <a:off x="0" y="0"/>
                      <a:ext cx="5224693" cy="3414283"/>
                    </a:xfrm>
                    <a:prstGeom prst="rect">
                      <a:avLst/>
                    </a:prstGeom>
                  </pic:spPr>
                </pic:pic>
              </a:graphicData>
            </a:graphic>
          </wp:inline>
        </w:drawing>
      </w:r>
    </w:p>
    <w:p w14:paraId="553520E0" w14:textId="723B0AB0" w:rsidR="009A3FCC" w:rsidRDefault="009A3FCC" w:rsidP="001E6BD5">
      <w:pPr>
        <w:jc w:val="both"/>
        <w:rPr>
          <w:rFonts w:ascii="Roboto" w:eastAsia="Roboto" w:hAnsi="Roboto" w:cs="Roboto"/>
        </w:rPr>
      </w:pPr>
    </w:p>
    <w:p w14:paraId="5E15EF8E" w14:textId="3CAFAD0E" w:rsidR="009A3FCC" w:rsidRDefault="00AB7CF2" w:rsidP="001E6BD5">
      <w:pPr>
        <w:jc w:val="both"/>
        <w:rPr>
          <w:rFonts w:ascii="Roboto" w:eastAsia="Roboto" w:hAnsi="Roboto" w:cs="Roboto"/>
        </w:rPr>
      </w:pPr>
      <w:r>
        <w:rPr>
          <w:rFonts w:ascii="Roboto" w:eastAsia="Roboto" w:hAnsi="Roboto" w:cs="Roboto"/>
          <w:b/>
          <w:bCs/>
          <w:highlight w:val="yellow"/>
        </w:rPr>
        <w:t>-</w:t>
      </w:r>
      <w:r w:rsidR="00241D59" w:rsidRPr="00AB7CF2">
        <w:rPr>
          <w:rFonts w:ascii="Roboto" w:eastAsia="Roboto" w:hAnsi="Roboto" w:cs="Roboto"/>
          <w:b/>
          <w:bCs/>
          <w:highlight w:val="yellow"/>
        </w:rPr>
        <w:t>Las pruebas de carga</w:t>
      </w:r>
      <w:r>
        <w:rPr>
          <w:rFonts w:ascii="Roboto" w:eastAsia="Roboto" w:hAnsi="Roboto" w:cs="Roboto"/>
        </w:rPr>
        <w:t>:</w:t>
      </w:r>
      <w:r w:rsidR="00241D59">
        <w:rPr>
          <w:rFonts w:ascii="Roboto" w:eastAsia="Roboto" w:hAnsi="Roboto" w:cs="Roboto"/>
        </w:rPr>
        <w:t xml:space="preserve"> como tal no son para estresar un aplicativo, es para entender los limites de un sistema para que cuando se enfrente a un caso real lo haga de manera eficaz y confiable.</w:t>
      </w:r>
    </w:p>
    <w:p w14:paraId="393856CE" w14:textId="4166EB2C" w:rsidR="00241D59" w:rsidRDefault="00241D59" w:rsidP="001E6BD5">
      <w:pPr>
        <w:jc w:val="both"/>
        <w:rPr>
          <w:rFonts w:ascii="Roboto" w:eastAsia="Roboto" w:hAnsi="Roboto" w:cs="Roboto"/>
        </w:rPr>
      </w:pPr>
    </w:p>
    <w:p w14:paraId="2458E056" w14:textId="6537BF9B" w:rsidR="00241D59" w:rsidRDefault="00241D59" w:rsidP="001E6BD5">
      <w:pPr>
        <w:jc w:val="both"/>
        <w:rPr>
          <w:rFonts w:ascii="Roboto" w:eastAsia="Roboto" w:hAnsi="Roboto" w:cs="Roboto"/>
        </w:rPr>
      </w:pPr>
      <w:r w:rsidRPr="00241D59">
        <w:rPr>
          <w:rFonts w:ascii="Roboto" w:eastAsia="Roboto" w:hAnsi="Roboto" w:cs="Roboto"/>
          <w:noProof/>
        </w:rPr>
        <w:drawing>
          <wp:inline distT="0" distB="0" distL="0" distR="0" wp14:anchorId="6CB2D34E" wp14:editId="23614243">
            <wp:extent cx="5287113" cy="3105583"/>
            <wp:effectExtent l="0" t="0" r="889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56"/>
                    <a:stretch>
                      <a:fillRect/>
                    </a:stretch>
                  </pic:blipFill>
                  <pic:spPr>
                    <a:xfrm>
                      <a:off x="0" y="0"/>
                      <a:ext cx="5287113" cy="3105583"/>
                    </a:xfrm>
                    <a:prstGeom prst="rect">
                      <a:avLst/>
                    </a:prstGeom>
                  </pic:spPr>
                </pic:pic>
              </a:graphicData>
            </a:graphic>
          </wp:inline>
        </w:drawing>
      </w:r>
    </w:p>
    <w:p w14:paraId="26BE9126" w14:textId="6787CBD6" w:rsidR="00241D59" w:rsidRDefault="00241D59" w:rsidP="001E6BD5">
      <w:pPr>
        <w:jc w:val="both"/>
        <w:rPr>
          <w:rFonts w:ascii="Roboto" w:eastAsia="Roboto" w:hAnsi="Roboto" w:cs="Roboto"/>
        </w:rPr>
      </w:pPr>
    </w:p>
    <w:p w14:paraId="5FA3BB97" w14:textId="2B702DF3" w:rsidR="00241D59" w:rsidRDefault="00F51280" w:rsidP="001E6BD5">
      <w:pPr>
        <w:jc w:val="both"/>
        <w:rPr>
          <w:rFonts w:ascii="Roboto" w:eastAsia="Roboto" w:hAnsi="Roboto" w:cs="Roboto"/>
        </w:rPr>
      </w:pPr>
      <w:r w:rsidRPr="00F51280">
        <w:rPr>
          <w:rFonts w:ascii="Roboto" w:eastAsia="Roboto" w:hAnsi="Roboto" w:cs="Roboto"/>
          <w:noProof/>
        </w:rPr>
        <w:lastRenderedPageBreak/>
        <w:drawing>
          <wp:inline distT="0" distB="0" distL="0" distR="0" wp14:anchorId="2324FC40" wp14:editId="5CEDD779">
            <wp:extent cx="5258534" cy="2991267"/>
            <wp:effectExtent l="0" t="0" r="0" b="0"/>
            <wp:docPr id="11" name="Imagen 11" descr="Imagen que contiene coche, camioneta, camió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coche, camioneta, camión, hombre&#10;&#10;Descripción generada automáticamente"/>
                    <pic:cNvPicPr/>
                  </pic:nvPicPr>
                  <pic:blipFill>
                    <a:blip r:embed="rId57"/>
                    <a:stretch>
                      <a:fillRect/>
                    </a:stretch>
                  </pic:blipFill>
                  <pic:spPr>
                    <a:xfrm>
                      <a:off x="0" y="0"/>
                      <a:ext cx="5258534" cy="2991267"/>
                    </a:xfrm>
                    <a:prstGeom prst="rect">
                      <a:avLst/>
                    </a:prstGeom>
                  </pic:spPr>
                </pic:pic>
              </a:graphicData>
            </a:graphic>
          </wp:inline>
        </w:drawing>
      </w:r>
    </w:p>
    <w:p w14:paraId="099F99D3" w14:textId="367E1C35" w:rsidR="00F51280" w:rsidRDefault="00AB7CF2" w:rsidP="001E6BD5">
      <w:pPr>
        <w:jc w:val="both"/>
        <w:rPr>
          <w:rFonts w:ascii="Roboto" w:eastAsia="Roboto" w:hAnsi="Roboto" w:cs="Roboto"/>
        </w:rPr>
      </w:pPr>
      <w:r>
        <w:rPr>
          <w:rFonts w:ascii="Roboto" w:eastAsia="Roboto" w:hAnsi="Roboto" w:cs="Roboto"/>
          <w:b/>
          <w:bCs/>
          <w:highlight w:val="yellow"/>
        </w:rPr>
        <w:t>-</w:t>
      </w:r>
      <w:r w:rsidR="00A05386" w:rsidRPr="00AB7CF2">
        <w:rPr>
          <w:rFonts w:ascii="Roboto" w:eastAsia="Roboto" w:hAnsi="Roboto" w:cs="Roboto"/>
          <w:b/>
          <w:bCs/>
          <w:highlight w:val="yellow"/>
        </w:rPr>
        <w:t>Las pruebas de performance</w:t>
      </w:r>
      <w:r>
        <w:rPr>
          <w:rFonts w:ascii="Roboto" w:eastAsia="Roboto" w:hAnsi="Roboto" w:cs="Roboto"/>
          <w:b/>
          <w:bCs/>
        </w:rPr>
        <w:t>:</w:t>
      </w:r>
      <w:r w:rsidR="00A05386">
        <w:rPr>
          <w:rFonts w:ascii="Roboto" w:eastAsia="Roboto" w:hAnsi="Roboto" w:cs="Roboto"/>
        </w:rPr>
        <w:t xml:space="preserve"> son las pruebas mas importantes mientras que las pruebas de carga son parte de las pruebas de performance.</w:t>
      </w:r>
    </w:p>
    <w:p w14:paraId="5BC86473" w14:textId="4EF1AB15" w:rsidR="00A05386" w:rsidRDefault="00E24A0A" w:rsidP="001E6BD5">
      <w:pPr>
        <w:jc w:val="both"/>
        <w:rPr>
          <w:rFonts w:ascii="Roboto" w:eastAsia="Roboto" w:hAnsi="Roboto" w:cs="Roboto"/>
        </w:rPr>
      </w:pPr>
      <w:r>
        <w:rPr>
          <w:rFonts w:ascii="Roboto" w:eastAsia="Roboto" w:hAnsi="Roboto" w:cs="Roboto"/>
        </w:rPr>
        <w:t xml:space="preserve">Se pueden realizar pruebas de </w:t>
      </w:r>
      <w:r w:rsidR="00D15B9F">
        <w:rPr>
          <w:rFonts w:ascii="Roboto" w:eastAsia="Roboto" w:hAnsi="Roboto" w:cs="Roboto"/>
        </w:rPr>
        <w:t>tiempos de respuesta, estabilidad, etc.</w:t>
      </w:r>
    </w:p>
    <w:p w14:paraId="283D1388" w14:textId="77777777" w:rsidR="00AB7CF2" w:rsidRDefault="00AB7CF2" w:rsidP="001E6BD5">
      <w:pPr>
        <w:jc w:val="both"/>
        <w:rPr>
          <w:rFonts w:ascii="Roboto" w:eastAsia="Roboto" w:hAnsi="Roboto" w:cs="Roboto"/>
        </w:rPr>
      </w:pPr>
    </w:p>
    <w:p w14:paraId="1ADF4EF7" w14:textId="1F0CF3CC" w:rsidR="00D15B9F" w:rsidRDefault="00AB7CF2" w:rsidP="001E6BD5">
      <w:pPr>
        <w:jc w:val="both"/>
        <w:rPr>
          <w:rFonts w:ascii="Roboto" w:eastAsia="Roboto" w:hAnsi="Roboto" w:cs="Roboto"/>
        </w:rPr>
      </w:pPr>
      <w:r>
        <w:rPr>
          <w:rFonts w:ascii="Roboto" w:eastAsia="Roboto" w:hAnsi="Roboto" w:cs="Roboto"/>
          <w:b/>
          <w:bCs/>
          <w:highlight w:val="yellow"/>
        </w:rPr>
        <w:t>-</w:t>
      </w:r>
      <w:r w:rsidR="00D15B9F" w:rsidRPr="00AB7CF2">
        <w:rPr>
          <w:rFonts w:ascii="Roboto" w:eastAsia="Roboto" w:hAnsi="Roboto" w:cs="Roboto"/>
          <w:b/>
          <w:bCs/>
          <w:highlight w:val="yellow"/>
        </w:rPr>
        <w:t>Las pruebas de carga</w:t>
      </w:r>
      <w:r>
        <w:rPr>
          <w:rFonts w:ascii="Roboto" w:eastAsia="Roboto" w:hAnsi="Roboto" w:cs="Roboto"/>
          <w:b/>
          <w:bCs/>
        </w:rPr>
        <w:t>:</w:t>
      </w:r>
      <w:r w:rsidR="00D15B9F">
        <w:rPr>
          <w:rFonts w:ascii="Roboto" w:eastAsia="Roboto" w:hAnsi="Roboto" w:cs="Roboto"/>
        </w:rPr>
        <w:t xml:space="preserve"> son para poder ver como se comporta nuestro aplicativo al someterse a una carga de usuarios o transacciones simultaneas</w:t>
      </w:r>
      <w:r w:rsidR="00A968B3">
        <w:rPr>
          <w:rFonts w:ascii="Roboto" w:eastAsia="Roboto" w:hAnsi="Roboto" w:cs="Roboto"/>
        </w:rPr>
        <w:t xml:space="preserve"> ahí evaluamos factores como tiempos de respuesta, la estabilidad, etc. </w:t>
      </w:r>
      <w:r w:rsidR="00D15B9F">
        <w:rPr>
          <w:rFonts w:ascii="Roboto" w:eastAsia="Roboto" w:hAnsi="Roboto" w:cs="Roboto"/>
        </w:rPr>
        <w:t>.</w:t>
      </w:r>
    </w:p>
    <w:p w14:paraId="48600E1A" w14:textId="65D2A718" w:rsidR="00A968B3" w:rsidRDefault="00A968B3" w:rsidP="001E6BD5">
      <w:pPr>
        <w:jc w:val="both"/>
        <w:rPr>
          <w:rFonts w:ascii="Roboto" w:eastAsia="Roboto" w:hAnsi="Roboto" w:cs="Roboto"/>
        </w:rPr>
      </w:pPr>
      <w:r>
        <w:rPr>
          <w:rFonts w:ascii="Roboto" w:eastAsia="Roboto" w:hAnsi="Roboto" w:cs="Roboto"/>
        </w:rPr>
        <w:t>Abarca varios ámbitos, las pruebas de carga o Load es validar que tantos usuarios o transacciones soporte el aplicativo de forma simultánea su objetivo es identificar cuellos de botella antes que se degrade su performance.</w:t>
      </w:r>
    </w:p>
    <w:p w14:paraId="5D6135FC" w14:textId="6E7E9252" w:rsidR="00A968B3" w:rsidRDefault="00B628AA" w:rsidP="001E6BD5">
      <w:pPr>
        <w:jc w:val="both"/>
        <w:rPr>
          <w:rFonts w:ascii="Roboto" w:eastAsia="Roboto" w:hAnsi="Roboto" w:cs="Roboto"/>
        </w:rPr>
      </w:pPr>
      <w:r>
        <w:rPr>
          <w:rFonts w:ascii="Roboto" w:eastAsia="Roboto" w:hAnsi="Roboto" w:cs="Roboto"/>
        </w:rPr>
        <w:t>Su ámbito es mucho mas especifico carga y performance.</w:t>
      </w:r>
    </w:p>
    <w:p w14:paraId="08C03D38" w14:textId="53650B5E" w:rsidR="00B628AA" w:rsidRDefault="00873DCB" w:rsidP="001E6BD5">
      <w:pPr>
        <w:jc w:val="both"/>
        <w:rPr>
          <w:rFonts w:ascii="Roboto" w:eastAsia="Roboto" w:hAnsi="Roboto" w:cs="Roboto"/>
        </w:rPr>
      </w:pPr>
      <w:r w:rsidRPr="00873DCB">
        <w:rPr>
          <w:rFonts w:ascii="Roboto" w:eastAsia="Roboto" w:hAnsi="Roboto" w:cs="Roboto"/>
          <w:noProof/>
        </w:rPr>
        <w:drawing>
          <wp:inline distT="0" distB="0" distL="0" distR="0" wp14:anchorId="66720A7C" wp14:editId="4009221F">
            <wp:extent cx="5268060" cy="2972215"/>
            <wp:effectExtent l="0" t="0" r="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58"/>
                    <a:stretch>
                      <a:fillRect/>
                    </a:stretch>
                  </pic:blipFill>
                  <pic:spPr>
                    <a:xfrm>
                      <a:off x="0" y="0"/>
                      <a:ext cx="5268060" cy="2972215"/>
                    </a:xfrm>
                    <a:prstGeom prst="rect">
                      <a:avLst/>
                    </a:prstGeom>
                  </pic:spPr>
                </pic:pic>
              </a:graphicData>
            </a:graphic>
          </wp:inline>
        </w:drawing>
      </w:r>
    </w:p>
    <w:p w14:paraId="4234700B" w14:textId="396EC864" w:rsidR="00A968B3" w:rsidRDefault="00A968B3" w:rsidP="001E6BD5">
      <w:pPr>
        <w:jc w:val="both"/>
        <w:rPr>
          <w:rFonts w:ascii="Roboto" w:eastAsia="Roboto" w:hAnsi="Roboto" w:cs="Roboto"/>
        </w:rPr>
      </w:pPr>
    </w:p>
    <w:p w14:paraId="6A0A88F4" w14:textId="77777777" w:rsidR="00873DCB" w:rsidRDefault="00873DCB" w:rsidP="001E6BD5">
      <w:pPr>
        <w:jc w:val="both"/>
        <w:rPr>
          <w:rFonts w:ascii="Roboto" w:eastAsia="Roboto" w:hAnsi="Roboto" w:cs="Roboto"/>
        </w:rPr>
      </w:pPr>
    </w:p>
    <w:p w14:paraId="7A91494D" w14:textId="72714F0A" w:rsidR="00D15B9F" w:rsidRDefault="00012379" w:rsidP="001E6BD5">
      <w:pPr>
        <w:jc w:val="both"/>
        <w:rPr>
          <w:rFonts w:ascii="Roboto" w:eastAsia="Roboto" w:hAnsi="Roboto" w:cs="Roboto"/>
        </w:rPr>
      </w:pPr>
      <w:r w:rsidRPr="00012379">
        <w:rPr>
          <w:rFonts w:ascii="Roboto" w:eastAsia="Roboto" w:hAnsi="Roboto" w:cs="Roboto"/>
          <w:noProof/>
        </w:rPr>
        <w:lastRenderedPageBreak/>
        <w:drawing>
          <wp:inline distT="0" distB="0" distL="0" distR="0" wp14:anchorId="671F67A0" wp14:editId="6F85ED0D">
            <wp:extent cx="5267960" cy="2828925"/>
            <wp:effectExtent l="0" t="0" r="8890" b="9525"/>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59"/>
                    <a:stretch>
                      <a:fillRect/>
                    </a:stretch>
                  </pic:blipFill>
                  <pic:spPr>
                    <a:xfrm>
                      <a:off x="0" y="0"/>
                      <a:ext cx="5268696" cy="2829320"/>
                    </a:xfrm>
                    <a:prstGeom prst="rect">
                      <a:avLst/>
                    </a:prstGeom>
                  </pic:spPr>
                </pic:pic>
              </a:graphicData>
            </a:graphic>
          </wp:inline>
        </w:drawing>
      </w:r>
    </w:p>
    <w:p w14:paraId="7FF2384D" w14:textId="3679626D" w:rsidR="00012379" w:rsidRDefault="00012379" w:rsidP="008D72A4">
      <w:pPr>
        <w:jc w:val="both"/>
        <w:rPr>
          <w:rFonts w:ascii="Roboto" w:eastAsia="Roboto" w:hAnsi="Roboto" w:cs="Roboto"/>
        </w:rPr>
      </w:pPr>
      <w:r>
        <w:rPr>
          <w:rFonts w:ascii="Roboto" w:eastAsia="Roboto" w:hAnsi="Roboto" w:cs="Roboto"/>
        </w:rPr>
        <w:t>Se pueden realizar pruebas de comportamiento, esto con K6, para validar el performance.</w:t>
      </w:r>
    </w:p>
    <w:p w14:paraId="7260EA49" w14:textId="0E4F7078" w:rsidR="00012379" w:rsidRDefault="00012379" w:rsidP="008D72A4">
      <w:pPr>
        <w:jc w:val="both"/>
        <w:rPr>
          <w:rFonts w:ascii="Roboto" w:eastAsia="Roboto" w:hAnsi="Roboto" w:cs="Roboto"/>
        </w:rPr>
      </w:pPr>
      <w:r>
        <w:rPr>
          <w:rFonts w:ascii="Roboto" w:eastAsia="Roboto" w:hAnsi="Roboto" w:cs="Roboto"/>
        </w:rPr>
        <w:t>Realizándose pruebas unitarias de carga, los microservicios se pueden realizar pruebas con cada uno de los endpoints de forma individual para conocer sus diferentes valores y límites.</w:t>
      </w:r>
    </w:p>
    <w:p w14:paraId="3ED6A25B" w14:textId="7A326C10" w:rsidR="00012379" w:rsidRDefault="00012379" w:rsidP="008D72A4">
      <w:pPr>
        <w:jc w:val="both"/>
        <w:rPr>
          <w:rFonts w:ascii="Roboto" w:eastAsia="Roboto" w:hAnsi="Roboto" w:cs="Roboto"/>
        </w:rPr>
      </w:pPr>
      <w:r>
        <w:rPr>
          <w:rFonts w:ascii="Roboto" w:eastAsia="Roboto" w:hAnsi="Roboto" w:cs="Roboto"/>
        </w:rPr>
        <w:t xml:space="preserve">En producción un servicio con 5 endpoint diferente se debe de probar una prueba unitaria para </w:t>
      </w:r>
      <w:r w:rsidR="008D72A4">
        <w:rPr>
          <w:rFonts w:ascii="Roboto" w:eastAsia="Roboto" w:hAnsi="Roboto" w:cs="Roboto"/>
        </w:rPr>
        <w:t>validar mover</w:t>
      </w:r>
      <w:r>
        <w:rPr>
          <w:rFonts w:ascii="Roboto" w:eastAsia="Roboto" w:hAnsi="Roboto" w:cs="Roboto"/>
        </w:rPr>
        <w:t xml:space="preserve"> el performance para las etapas tempranas en desarrollo.</w:t>
      </w:r>
    </w:p>
    <w:p w14:paraId="7B6888D6" w14:textId="2A5B7BC3" w:rsidR="008D72A4" w:rsidRDefault="008D72A4" w:rsidP="008D72A4">
      <w:pPr>
        <w:jc w:val="both"/>
        <w:rPr>
          <w:rFonts w:ascii="Roboto" w:eastAsia="Roboto" w:hAnsi="Roboto" w:cs="Roboto"/>
        </w:rPr>
      </w:pPr>
      <w:r>
        <w:rPr>
          <w:rFonts w:ascii="Roboto" w:eastAsia="Roboto" w:hAnsi="Roboto" w:cs="Roboto"/>
        </w:rPr>
        <w:t>Con cada cambio se puede ir modificando para ver si mejoro o empeoro el performance.</w:t>
      </w:r>
    </w:p>
    <w:p w14:paraId="12A7BFA9" w14:textId="667687EE" w:rsidR="008D72A4" w:rsidRDefault="008D72A4" w:rsidP="008D72A4">
      <w:pPr>
        <w:jc w:val="both"/>
        <w:rPr>
          <w:rFonts w:ascii="Roboto" w:eastAsia="Roboto" w:hAnsi="Roboto" w:cs="Roboto"/>
        </w:rPr>
      </w:pPr>
      <w:r>
        <w:rPr>
          <w:rFonts w:ascii="Roboto" w:eastAsia="Roboto" w:hAnsi="Roboto" w:cs="Roboto"/>
        </w:rPr>
        <w:t xml:space="preserve">Microservicios es como implementamos y API </w:t>
      </w:r>
      <w:r w:rsidR="00ED7485">
        <w:rPr>
          <w:rFonts w:ascii="Roboto" w:eastAsia="Roboto" w:hAnsi="Roboto" w:cs="Roboto"/>
        </w:rPr>
        <w:t>extracción de cómo</w:t>
      </w:r>
      <w:r>
        <w:rPr>
          <w:rFonts w:ascii="Roboto" w:eastAsia="Roboto" w:hAnsi="Roboto" w:cs="Roboto"/>
        </w:rPr>
        <w:t xml:space="preserve"> se expondrá</w:t>
      </w:r>
      <w:r w:rsidR="00ED7485">
        <w:rPr>
          <w:rFonts w:ascii="Roboto" w:eastAsia="Roboto" w:hAnsi="Roboto" w:cs="Roboto"/>
        </w:rPr>
        <w:t xml:space="preserve"> la comunicación</w:t>
      </w:r>
      <w:r>
        <w:rPr>
          <w:rFonts w:ascii="Roboto" w:eastAsia="Roboto" w:hAnsi="Roboto" w:cs="Roboto"/>
        </w:rPr>
        <w:t xml:space="preserve"> al usuario.</w:t>
      </w:r>
    </w:p>
    <w:p w14:paraId="4FBB3B0E" w14:textId="6C49A866" w:rsidR="008D72A4" w:rsidRDefault="008D72A4" w:rsidP="001E6BD5">
      <w:pPr>
        <w:jc w:val="both"/>
        <w:rPr>
          <w:rFonts w:ascii="Roboto" w:eastAsia="Roboto" w:hAnsi="Roboto" w:cs="Roboto"/>
        </w:rPr>
      </w:pPr>
    </w:p>
    <w:p w14:paraId="60CE4352" w14:textId="598C8890" w:rsidR="00ED7485" w:rsidRDefault="00ED7485" w:rsidP="001E6BD5">
      <w:pPr>
        <w:jc w:val="both"/>
        <w:rPr>
          <w:rFonts w:ascii="Roboto" w:eastAsia="Roboto" w:hAnsi="Roboto" w:cs="Roboto"/>
        </w:rPr>
      </w:pPr>
      <w:r>
        <w:rPr>
          <w:rFonts w:ascii="Roboto" w:eastAsia="Roboto" w:hAnsi="Roboto" w:cs="Roboto"/>
        </w:rPr>
        <w:t>Las API RESTful se utilizarán para realizar dichas pruebas, aunque pueda que existe otras formas de comunicación.</w:t>
      </w:r>
    </w:p>
    <w:p w14:paraId="21EC7AD6" w14:textId="77777777" w:rsidR="00ED7485" w:rsidRDefault="00ED7485" w:rsidP="001E6BD5">
      <w:pPr>
        <w:jc w:val="both"/>
        <w:rPr>
          <w:rFonts w:ascii="Roboto" w:eastAsia="Roboto" w:hAnsi="Roboto" w:cs="Roboto"/>
        </w:rPr>
      </w:pPr>
    </w:p>
    <w:p w14:paraId="58BB158F" w14:textId="53DB2B69" w:rsidR="00ED7485" w:rsidRDefault="00047A3D" w:rsidP="001E6BD5">
      <w:pPr>
        <w:jc w:val="both"/>
        <w:rPr>
          <w:rFonts w:ascii="Roboto" w:eastAsia="Roboto" w:hAnsi="Roboto" w:cs="Roboto"/>
        </w:rPr>
      </w:pPr>
      <w:r>
        <w:rPr>
          <w:rFonts w:ascii="Roboto" w:eastAsia="Roboto" w:hAnsi="Roboto" w:cs="Roboto"/>
        </w:rPr>
        <w:t>Se pueden realizar pruebas de integración en performance y estas consisten en que vamos recorriendo todo el flujo de la información del aplicativo similar a las pruebas E2E desde punto A al punto B.</w:t>
      </w:r>
    </w:p>
    <w:p w14:paraId="1A1D4612" w14:textId="1A3A36E6" w:rsidR="00047A3D" w:rsidRDefault="003F65F0" w:rsidP="001E6BD5">
      <w:pPr>
        <w:jc w:val="both"/>
        <w:rPr>
          <w:rFonts w:ascii="Roboto" w:eastAsia="Roboto" w:hAnsi="Roboto" w:cs="Roboto"/>
        </w:rPr>
      </w:pPr>
      <w:r>
        <w:rPr>
          <w:rFonts w:ascii="Roboto" w:eastAsia="Roboto" w:hAnsi="Roboto" w:cs="Roboto"/>
        </w:rPr>
        <w:t>Se puede realizar por ejemplo pruebas de Login, ingreso a home, etc. con pruebas de integración igualmente.</w:t>
      </w:r>
    </w:p>
    <w:p w14:paraId="4658D7DE" w14:textId="11371624" w:rsidR="003F65F0" w:rsidRDefault="003F65F0" w:rsidP="001E6BD5">
      <w:pPr>
        <w:jc w:val="both"/>
        <w:rPr>
          <w:rFonts w:ascii="Roboto" w:eastAsia="Roboto" w:hAnsi="Roboto" w:cs="Roboto"/>
        </w:rPr>
      </w:pPr>
      <w:r>
        <w:rPr>
          <w:rFonts w:ascii="Roboto" w:eastAsia="Roboto" w:hAnsi="Roboto" w:cs="Roboto"/>
        </w:rPr>
        <w:t>Realizar pruebas de performance y de funcionalidad son diferentes y esto radica en que el Tester automatizado o manual valida funcionalidades que el cliente ha solicitad</w:t>
      </w:r>
      <w:r w:rsidR="00B830E5">
        <w:rPr>
          <w:rFonts w:ascii="Roboto" w:eastAsia="Roboto" w:hAnsi="Roboto" w:cs="Roboto"/>
        </w:rPr>
        <w:t>o, el de performance ve esta parte funcional, pero a nivel de arquitectura y su comunicación y disponibilidad.</w:t>
      </w:r>
    </w:p>
    <w:p w14:paraId="560DD3E6" w14:textId="77777777" w:rsidR="00B830E5" w:rsidRDefault="00B830E5" w:rsidP="001E6BD5">
      <w:pPr>
        <w:jc w:val="both"/>
        <w:rPr>
          <w:rFonts w:ascii="Roboto" w:eastAsia="Roboto" w:hAnsi="Roboto" w:cs="Roboto"/>
        </w:rPr>
      </w:pPr>
    </w:p>
    <w:p w14:paraId="74607006" w14:textId="04F76C68" w:rsidR="003F65F0" w:rsidRDefault="00D101B4" w:rsidP="001E6BD5">
      <w:pPr>
        <w:jc w:val="both"/>
        <w:rPr>
          <w:rFonts w:ascii="Roboto" w:eastAsia="Roboto" w:hAnsi="Roboto" w:cs="Roboto"/>
        </w:rPr>
      </w:pPr>
      <w:r>
        <w:rPr>
          <w:rFonts w:ascii="Roboto" w:eastAsia="Roboto" w:hAnsi="Roboto" w:cs="Roboto"/>
        </w:rPr>
        <w:t>Se limita a probar caminos felices(Happy Path) en casos muy específicos prueba que se puedan dar errores.</w:t>
      </w:r>
    </w:p>
    <w:p w14:paraId="230686FC" w14:textId="0D5BCEBF" w:rsidR="00D101B4" w:rsidRDefault="00D101B4" w:rsidP="001E6BD5">
      <w:pPr>
        <w:jc w:val="both"/>
        <w:rPr>
          <w:rFonts w:ascii="Roboto" w:eastAsia="Roboto" w:hAnsi="Roboto" w:cs="Roboto"/>
        </w:rPr>
      </w:pPr>
      <w:r w:rsidRPr="00D101B4">
        <w:rPr>
          <w:rFonts w:ascii="Roboto" w:eastAsia="Roboto" w:hAnsi="Roboto" w:cs="Roboto"/>
          <w:noProof/>
        </w:rPr>
        <w:lastRenderedPageBreak/>
        <w:drawing>
          <wp:inline distT="0" distB="0" distL="0" distR="0" wp14:anchorId="16171F93" wp14:editId="757875A2">
            <wp:extent cx="5301465" cy="2724150"/>
            <wp:effectExtent l="0" t="0" r="0" b="0"/>
            <wp:docPr id="14" name="Imagen 14" descr="Captura de pantall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con letras blancas&#10;&#10;Descripción generada automáticamente"/>
                    <pic:cNvPicPr/>
                  </pic:nvPicPr>
                  <pic:blipFill>
                    <a:blip r:embed="rId60"/>
                    <a:stretch>
                      <a:fillRect/>
                    </a:stretch>
                  </pic:blipFill>
                  <pic:spPr>
                    <a:xfrm>
                      <a:off x="0" y="0"/>
                      <a:ext cx="5303015" cy="2724947"/>
                    </a:xfrm>
                    <a:prstGeom prst="rect">
                      <a:avLst/>
                    </a:prstGeom>
                  </pic:spPr>
                </pic:pic>
              </a:graphicData>
            </a:graphic>
          </wp:inline>
        </w:drawing>
      </w:r>
    </w:p>
    <w:p w14:paraId="14BF4047" w14:textId="2945B7B9" w:rsidR="00012379" w:rsidRDefault="00012379" w:rsidP="001E6BD5">
      <w:pPr>
        <w:jc w:val="both"/>
        <w:rPr>
          <w:rFonts w:ascii="Roboto" w:eastAsia="Roboto" w:hAnsi="Roboto" w:cs="Roboto"/>
        </w:rPr>
      </w:pPr>
    </w:p>
    <w:p w14:paraId="72A5EF06" w14:textId="769AFFDD" w:rsidR="00D101B4" w:rsidRDefault="00D101B4" w:rsidP="001E6BD5">
      <w:pPr>
        <w:jc w:val="both"/>
        <w:rPr>
          <w:rFonts w:ascii="Roboto" w:eastAsia="Roboto" w:hAnsi="Roboto" w:cs="Roboto"/>
        </w:rPr>
      </w:pPr>
      <w:r>
        <w:rPr>
          <w:rFonts w:ascii="Roboto" w:eastAsia="Roboto" w:hAnsi="Roboto" w:cs="Roboto"/>
        </w:rPr>
        <w:t>-Tanto el tiempo del frontend como el tiempo del backend juegan un papel muy importante para algo llamado experiencia de usuario UX</w:t>
      </w:r>
      <w:r w:rsidR="003524E3">
        <w:rPr>
          <w:rFonts w:ascii="Roboto" w:eastAsia="Roboto" w:hAnsi="Roboto" w:cs="Roboto"/>
        </w:rPr>
        <w:t>.</w:t>
      </w:r>
    </w:p>
    <w:p w14:paraId="3356A949" w14:textId="77146F34" w:rsidR="003524E3" w:rsidRDefault="003524E3" w:rsidP="001E6BD5">
      <w:pPr>
        <w:jc w:val="both"/>
        <w:rPr>
          <w:rFonts w:ascii="Roboto" w:eastAsia="Roboto" w:hAnsi="Roboto" w:cs="Roboto"/>
        </w:rPr>
      </w:pPr>
      <w:r w:rsidRPr="00BD4FCD">
        <w:rPr>
          <w:rFonts w:ascii="Roboto" w:eastAsia="Roboto" w:hAnsi="Roboto" w:cs="Roboto"/>
          <w:highlight w:val="yellow"/>
        </w:rPr>
        <w:t>-</w:t>
      </w:r>
      <w:r w:rsidRPr="00BD4FCD">
        <w:rPr>
          <w:rFonts w:ascii="Roboto" w:eastAsia="Roboto" w:hAnsi="Roboto" w:cs="Roboto"/>
          <w:b/>
          <w:bCs/>
          <w:highlight w:val="yellow"/>
        </w:rPr>
        <w:t>Tiempo de frontend</w:t>
      </w:r>
      <w:r w:rsidR="00BD4FCD" w:rsidRPr="00BD4FCD">
        <w:rPr>
          <w:rFonts w:ascii="Roboto" w:eastAsia="Roboto" w:hAnsi="Roboto" w:cs="Roboto"/>
          <w:b/>
          <w:bCs/>
          <w:highlight w:val="yellow"/>
        </w:rPr>
        <w:t>:</w:t>
      </w:r>
      <w:r>
        <w:rPr>
          <w:rFonts w:ascii="Roboto" w:eastAsia="Roboto" w:hAnsi="Roboto" w:cs="Roboto"/>
        </w:rPr>
        <w:t xml:space="preserve"> se refiere al tiempo en que una pagina web renderiza(Dibujarse o mostrarse) completamente al usuario, puede ser también una aplicación</w:t>
      </w:r>
      <w:r w:rsidR="00E74E84">
        <w:rPr>
          <w:rFonts w:ascii="Roboto" w:eastAsia="Roboto" w:hAnsi="Roboto" w:cs="Roboto"/>
        </w:rPr>
        <w:t xml:space="preserve"> incluye la carga de los recursos visuales, los scripts, los estilos si estos recursos tardan mucho en cargar el usuario puede percibir que la aplicación es lenta</w:t>
      </w:r>
      <w:r w:rsidR="00AB7CF2">
        <w:rPr>
          <w:rFonts w:ascii="Roboto" w:eastAsia="Roboto" w:hAnsi="Roboto" w:cs="Roboto"/>
        </w:rPr>
        <w:t xml:space="preserve"> afectando negativamente su experiencia</w:t>
      </w:r>
      <w:r>
        <w:rPr>
          <w:rFonts w:ascii="Roboto" w:eastAsia="Roboto" w:hAnsi="Roboto" w:cs="Roboto"/>
        </w:rPr>
        <w:t>.</w:t>
      </w:r>
    </w:p>
    <w:p w14:paraId="222BC5B4" w14:textId="77777777" w:rsidR="00AB7CF2" w:rsidRDefault="00AB7CF2" w:rsidP="001E6BD5">
      <w:pPr>
        <w:jc w:val="both"/>
        <w:rPr>
          <w:rFonts w:ascii="Roboto" w:eastAsia="Roboto" w:hAnsi="Roboto" w:cs="Roboto"/>
        </w:rPr>
      </w:pPr>
    </w:p>
    <w:p w14:paraId="000EEB61" w14:textId="05E42F6E" w:rsidR="00E74E84" w:rsidRDefault="00BD4FCD" w:rsidP="001E6BD5">
      <w:pPr>
        <w:jc w:val="both"/>
        <w:rPr>
          <w:rFonts w:ascii="Roboto" w:eastAsia="Roboto" w:hAnsi="Roboto" w:cs="Roboto"/>
        </w:rPr>
      </w:pPr>
      <w:r w:rsidRPr="00BD4FCD">
        <w:rPr>
          <w:rFonts w:ascii="Roboto" w:eastAsia="Roboto" w:hAnsi="Roboto" w:cs="Roboto"/>
          <w:b/>
          <w:bCs/>
          <w:highlight w:val="yellow"/>
        </w:rPr>
        <w:t>-Tiempo de backend:</w:t>
      </w:r>
      <w:r>
        <w:rPr>
          <w:rFonts w:ascii="Roboto" w:eastAsia="Roboto" w:hAnsi="Roboto" w:cs="Roboto"/>
        </w:rPr>
        <w:t xml:space="preserve"> esto es el tiempo que tardara una solicitud en llegar a nuestro servidor local o en la nube y este en enviar la respuesta, cuando están demasiado cargados estos pueden generar tiempos prolongados de respuesta</w:t>
      </w:r>
      <w:r w:rsidR="00026EBB">
        <w:rPr>
          <w:rFonts w:ascii="Roboto" w:eastAsia="Roboto" w:hAnsi="Roboto" w:cs="Roboto"/>
        </w:rPr>
        <w:t xml:space="preserve"> afectando al tiempo total de carga de una página o ventana del aplicativo o sistema</w:t>
      </w:r>
      <w:r>
        <w:rPr>
          <w:rFonts w:ascii="Roboto" w:eastAsia="Roboto" w:hAnsi="Roboto" w:cs="Roboto"/>
        </w:rPr>
        <w:t>.</w:t>
      </w:r>
    </w:p>
    <w:p w14:paraId="14815D36" w14:textId="77777777" w:rsidR="00026EBB" w:rsidRDefault="00026EBB" w:rsidP="001E6BD5">
      <w:pPr>
        <w:jc w:val="both"/>
        <w:rPr>
          <w:rFonts w:ascii="Roboto" w:eastAsia="Roboto" w:hAnsi="Roboto" w:cs="Roboto"/>
        </w:rPr>
      </w:pPr>
    </w:p>
    <w:p w14:paraId="4660D7DB" w14:textId="661E28BD" w:rsidR="003524E3" w:rsidRDefault="00111B02" w:rsidP="001E6BD5">
      <w:pPr>
        <w:jc w:val="both"/>
        <w:rPr>
          <w:rFonts w:ascii="Roboto" w:eastAsia="Roboto" w:hAnsi="Roboto" w:cs="Roboto"/>
        </w:rPr>
      </w:pPr>
      <w:r>
        <w:rPr>
          <w:rFonts w:ascii="Roboto" w:eastAsia="Roboto" w:hAnsi="Roboto" w:cs="Roboto"/>
        </w:rPr>
        <w:t>A medida que aumentan los usuarios concurrentes o que están entrando al sitio web, el tiempo de respuesta aumenta.</w:t>
      </w:r>
    </w:p>
    <w:p w14:paraId="7416B8F8" w14:textId="77777777" w:rsidR="00111B02" w:rsidRDefault="00111B02" w:rsidP="001E6BD5">
      <w:pPr>
        <w:jc w:val="both"/>
        <w:rPr>
          <w:rFonts w:ascii="Roboto" w:eastAsia="Roboto" w:hAnsi="Roboto" w:cs="Roboto"/>
        </w:rPr>
      </w:pPr>
      <w:r>
        <w:rPr>
          <w:rFonts w:ascii="Roboto" w:eastAsia="Roboto" w:hAnsi="Roboto" w:cs="Roboto"/>
        </w:rPr>
        <w:t>Porque todo se degrada o tiene un limite o punto de fallo o quiebre pues hace un cuello de botella hasta que colapsa, la idea detrás de las pruebas de carga o de performance es mover lo mas que se pueda a la derecha del grafico anteriormente visto.</w:t>
      </w:r>
    </w:p>
    <w:p w14:paraId="3D42324C" w14:textId="52E02CCF" w:rsidR="00111B02" w:rsidRDefault="00111B02" w:rsidP="001E6BD5">
      <w:pPr>
        <w:jc w:val="both"/>
        <w:rPr>
          <w:rFonts w:ascii="Roboto" w:eastAsia="Roboto" w:hAnsi="Roboto" w:cs="Roboto"/>
        </w:rPr>
      </w:pPr>
      <w:r>
        <w:rPr>
          <w:rFonts w:ascii="Roboto" w:eastAsia="Roboto" w:hAnsi="Roboto" w:cs="Roboto"/>
        </w:rPr>
        <w:t>Que se aguanten más usuarios concurrentes con un bajo response time.</w:t>
      </w:r>
    </w:p>
    <w:p w14:paraId="2E0DCCA1" w14:textId="4DD9F2BE" w:rsidR="00111B02" w:rsidRPr="001E6BD5" w:rsidRDefault="00111B02" w:rsidP="001E6BD5">
      <w:pPr>
        <w:jc w:val="both"/>
        <w:rPr>
          <w:rFonts w:ascii="Roboto" w:eastAsia="Roboto" w:hAnsi="Roboto" w:cs="Roboto"/>
        </w:rPr>
      </w:pPr>
      <w:r>
        <w:rPr>
          <w:rFonts w:ascii="Roboto" w:eastAsia="Roboto" w:hAnsi="Roboto" w:cs="Roboto"/>
        </w:rPr>
        <w:t xml:space="preserve"> </w:t>
      </w:r>
    </w:p>
    <w:p w14:paraId="0D1969C5" w14:textId="0C8A9073" w:rsidR="001E6BD5" w:rsidRDefault="00111B02" w:rsidP="009A3FCC">
      <w:pPr>
        <w:jc w:val="both"/>
        <w:rPr>
          <w:rFonts w:ascii="Roboto" w:eastAsia="Roboto" w:hAnsi="Roboto" w:cs="Roboto"/>
        </w:rPr>
      </w:pPr>
      <w:r w:rsidRPr="00111B02">
        <w:rPr>
          <w:rFonts w:ascii="Roboto" w:eastAsia="Roboto" w:hAnsi="Roboto" w:cs="Roboto"/>
          <w:noProof/>
        </w:rPr>
        <w:drawing>
          <wp:inline distT="0" distB="0" distL="0" distR="0" wp14:anchorId="7450886D" wp14:editId="508EACDE">
            <wp:extent cx="5144218" cy="2867425"/>
            <wp:effectExtent l="0" t="0" r="0" b="9525"/>
            <wp:docPr id="15" name="Imagen 1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10;&#10;Descripción generada automáticamente"/>
                    <pic:cNvPicPr/>
                  </pic:nvPicPr>
                  <pic:blipFill>
                    <a:blip r:embed="rId61"/>
                    <a:stretch>
                      <a:fillRect/>
                    </a:stretch>
                  </pic:blipFill>
                  <pic:spPr>
                    <a:xfrm>
                      <a:off x="0" y="0"/>
                      <a:ext cx="5144218" cy="2867425"/>
                    </a:xfrm>
                    <a:prstGeom prst="rect">
                      <a:avLst/>
                    </a:prstGeom>
                  </pic:spPr>
                </pic:pic>
              </a:graphicData>
            </a:graphic>
          </wp:inline>
        </w:drawing>
      </w:r>
    </w:p>
    <w:p w14:paraId="3AD4506A" w14:textId="5A21C586" w:rsidR="00111B02" w:rsidRDefault="00111B02" w:rsidP="009A3FCC">
      <w:pPr>
        <w:jc w:val="both"/>
        <w:rPr>
          <w:rFonts w:ascii="Roboto" w:eastAsia="Roboto" w:hAnsi="Roboto" w:cs="Roboto"/>
        </w:rPr>
      </w:pPr>
      <w:r>
        <w:rPr>
          <w:rFonts w:ascii="Roboto" w:eastAsia="Roboto" w:hAnsi="Roboto" w:cs="Roboto"/>
        </w:rPr>
        <w:lastRenderedPageBreak/>
        <w:t>Son muchas piezas que hay que esperar que cumplan y que lo hagan con calidad como hay varias piezas de software involucradas se tiene un riesgo mayor que alguna de estas puede fallar.</w:t>
      </w:r>
    </w:p>
    <w:p w14:paraId="5CA3825E" w14:textId="7E411097" w:rsidR="00111B02" w:rsidRDefault="00B22CA8" w:rsidP="009A3FCC">
      <w:pPr>
        <w:jc w:val="both"/>
        <w:rPr>
          <w:rFonts w:ascii="Roboto" w:eastAsia="Roboto" w:hAnsi="Roboto" w:cs="Roboto"/>
        </w:rPr>
      </w:pPr>
      <w:r w:rsidRPr="00B22CA8">
        <w:rPr>
          <w:rFonts w:ascii="Roboto" w:eastAsia="Roboto" w:hAnsi="Roboto" w:cs="Roboto"/>
          <w:noProof/>
        </w:rPr>
        <w:drawing>
          <wp:inline distT="0" distB="0" distL="0" distR="0" wp14:anchorId="0E67822A" wp14:editId="33F94E64">
            <wp:extent cx="5220429" cy="2953162"/>
            <wp:effectExtent l="0" t="0" r="0" b="0"/>
            <wp:docPr id="16" name="Imagen 1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eams&#10;&#10;Descripción generada automáticamente"/>
                    <pic:cNvPicPr/>
                  </pic:nvPicPr>
                  <pic:blipFill>
                    <a:blip r:embed="rId62"/>
                    <a:stretch>
                      <a:fillRect/>
                    </a:stretch>
                  </pic:blipFill>
                  <pic:spPr>
                    <a:xfrm>
                      <a:off x="0" y="0"/>
                      <a:ext cx="5220429" cy="2953162"/>
                    </a:xfrm>
                    <a:prstGeom prst="rect">
                      <a:avLst/>
                    </a:prstGeom>
                  </pic:spPr>
                </pic:pic>
              </a:graphicData>
            </a:graphic>
          </wp:inline>
        </w:drawing>
      </w:r>
    </w:p>
    <w:p w14:paraId="21266EE3" w14:textId="18B8CF13" w:rsidR="00B22CA8" w:rsidRDefault="00B22CA8" w:rsidP="009A3FCC">
      <w:pPr>
        <w:jc w:val="both"/>
        <w:rPr>
          <w:rFonts w:ascii="Roboto" w:eastAsia="Roboto" w:hAnsi="Roboto" w:cs="Roboto"/>
        </w:rPr>
      </w:pPr>
      <w:r w:rsidRPr="008D793C">
        <w:rPr>
          <w:rFonts w:ascii="Roboto" w:eastAsia="Roboto" w:hAnsi="Roboto" w:cs="Roboto"/>
        </w:rPr>
        <w:t>Los</w:t>
      </w:r>
      <w:r w:rsidRPr="00EC2935">
        <w:rPr>
          <w:rFonts w:ascii="Roboto" w:eastAsia="Roboto" w:hAnsi="Roboto" w:cs="Roboto"/>
          <w:b/>
          <w:bCs/>
          <w:highlight w:val="yellow"/>
        </w:rPr>
        <w:t xml:space="preserve"> SLO´ s</w:t>
      </w:r>
      <w:r>
        <w:rPr>
          <w:rFonts w:ascii="Roboto" w:eastAsia="Roboto" w:hAnsi="Roboto" w:cs="Roboto"/>
        </w:rPr>
        <w:t xml:space="preserve"> (Acuerdos de servicio objetivos) </w:t>
      </w:r>
      <w:r w:rsidR="00EC2935">
        <w:rPr>
          <w:rFonts w:ascii="Roboto" w:eastAsia="Roboto" w:hAnsi="Roboto" w:cs="Roboto"/>
        </w:rPr>
        <w:t xml:space="preserve">: </w:t>
      </w:r>
      <w:r>
        <w:rPr>
          <w:rFonts w:ascii="Roboto" w:eastAsia="Roboto" w:hAnsi="Roboto" w:cs="Roboto"/>
        </w:rPr>
        <w:t>son estándares que indican los estatus de como se va con el objetivo proactivo.</w:t>
      </w:r>
    </w:p>
    <w:p w14:paraId="6D56CD66" w14:textId="02F2CC25" w:rsidR="00B22CA8" w:rsidRDefault="00B22CA8" w:rsidP="009A3FCC">
      <w:pPr>
        <w:jc w:val="both"/>
        <w:rPr>
          <w:rFonts w:ascii="Roboto" w:eastAsia="Roboto" w:hAnsi="Roboto" w:cs="Roboto"/>
        </w:rPr>
      </w:pPr>
      <w:r>
        <w:rPr>
          <w:rFonts w:ascii="Roboto" w:eastAsia="Roboto" w:hAnsi="Roboto" w:cs="Roboto"/>
        </w:rPr>
        <w:t>Si por ejemplo tenemos un sistema que tarda 5 segundo en responder se puede llegar a un acuerdo de servicio objetivo que se requerirá un tiempo de respuesta de 15 segundos.</w:t>
      </w:r>
    </w:p>
    <w:p w14:paraId="1B2C16A2" w14:textId="4CA2EBF3" w:rsidR="00FA428D" w:rsidRDefault="00FA428D" w:rsidP="009A3FCC">
      <w:pPr>
        <w:jc w:val="both"/>
        <w:rPr>
          <w:rFonts w:ascii="Roboto" w:eastAsia="Roboto" w:hAnsi="Roboto" w:cs="Roboto"/>
        </w:rPr>
      </w:pPr>
      <w:r>
        <w:rPr>
          <w:rFonts w:ascii="Roboto" w:eastAsia="Roboto" w:hAnsi="Roboto" w:cs="Roboto"/>
        </w:rPr>
        <w:t>Ese sería nuestro SLO.</w:t>
      </w:r>
    </w:p>
    <w:p w14:paraId="6C4EF0EB" w14:textId="0263ADDD" w:rsidR="00FA428D" w:rsidRDefault="00FA428D" w:rsidP="009A3FCC">
      <w:pPr>
        <w:jc w:val="both"/>
        <w:rPr>
          <w:rFonts w:ascii="Roboto" w:eastAsia="Roboto" w:hAnsi="Roboto" w:cs="Roboto"/>
        </w:rPr>
      </w:pPr>
      <w:r>
        <w:rPr>
          <w:rFonts w:ascii="Roboto" w:eastAsia="Roboto" w:hAnsi="Roboto" w:cs="Roboto"/>
        </w:rPr>
        <w:t xml:space="preserve">Hay otro termino que se llama </w:t>
      </w:r>
      <w:r w:rsidRPr="008D793C">
        <w:rPr>
          <w:rFonts w:ascii="Roboto" w:eastAsia="Roboto" w:hAnsi="Roboto" w:cs="Roboto"/>
          <w:b/>
          <w:bCs/>
          <w:highlight w:val="yellow"/>
        </w:rPr>
        <w:t>SLA´s</w:t>
      </w:r>
      <w:r w:rsidR="00EC2935">
        <w:rPr>
          <w:rFonts w:ascii="Roboto" w:eastAsia="Roboto" w:hAnsi="Roboto" w:cs="Roboto"/>
        </w:rPr>
        <w:t xml:space="preserve">: </w:t>
      </w:r>
      <w:r>
        <w:rPr>
          <w:rFonts w:ascii="Roboto" w:eastAsia="Roboto" w:hAnsi="Roboto" w:cs="Roboto"/>
        </w:rPr>
        <w:t xml:space="preserve"> es el que el equipo revisa o acuerdo con la persona que desea o quiere llegar.</w:t>
      </w:r>
    </w:p>
    <w:p w14:paraId="0A702524" w14:textId="77FE1D83" w:rsidR="00B22CA8" w:rsidRDefault="00FA428D" w:rsidP="009A3FCC">
      <w:pPr>
        <w:jc w:val="both"/>
        <w:rPr>
          <w:rFonts w:ascii="Roboto" w:eastAsia="Roboto" w:hAnsi="Roboto" w:cs="Roboto"/>
        </w:rPr>
      </w:pPr>
      <w:r>
        <w:rPr>
          <w:rFonts w:ascii="Roboto" w:eastAsia="Roboto" w:hAnsi="Roboto" w:cs="Roboto"/>
        </w:rPr>
        <w:t xml:space="preserve"> El otro sería el </w:t>
      </w:r>
      <w:r w:rsidRPr="00EC2935">
        <w:rPr>
          <w:rFonts w:ascii="Roboto" w:eastAsia="Roboto" w:hAnsi="Roboto" w:cs="Roboto"/>
          <w:b/>
          <w:bCs/>
          <w:highlight w:val="yellow"/>
        </w:rPr>
        <w:t>SLI´s</w:t>
      </w:r>
      <w:r w:rsidR="00EC2935">
        <w:rPr>
          <w:rFonts w:ascii="Roboto" w:eastAsia="Roboto" w:hAnsi="Roboto" w:cs="Roboto"/>
        </w:rPr>
        <w:t>:</w:t>
      </w:r>
      <w:r>
        <w:rPr>
          <w:rFonts w:ascii="Roboto" w:eastAsia="Roboto" w:hAnsi="Roboto" w:cs="Roboto"/>
        </w:rPr>
        <w:t xml:space="preserve">  objetivo diariamente</w:t>
      </w:r>
      <w:r w:rsidR="00EC2935">
        <w:rPr>
          <w:rFonts w:ascii="Roboto" w:eastAsia="Roboto" w:hAnsi="Roboto" w:cs="Roboto"/>
        </w:rPr>
        <w:t xml:space="preserve"> de revisión</w:t>
      </w:r>
      <w:r>
        <w:rPr>
          <w:rFonts w:ascii="Roboto" w:eastAsia="Roboto" w:hAnsi="Roboto" w:cs="Roboto"/>
        </w:rPr>
        <w:t>.</w:t>
      </w:r>
    </w:p>
    <w:p w14:paraId="20086A16" w14:textId="6ABF1BCE" w:rsidR="00FA428D" w:rsidRDefault="00FA428D" w:rsidP="009A3FCC">
      <w:pPr>
        <w:jc w:val="both"/>
        <w:rPr>
          <w:rFonts w:ascii="Roboto" w:eastAsia="Roboto" w:hAnsi="Roboto" w:cs="Roboto"/>
        </w:rPr>
      </w:pPr>
      <w:r>
        <w:rPr>
          <w:rFonts w:ascii="Roboto" w:eastAsia="Roboto" w:hAnsi="Roboto" w:cs="Roboto"/>
        </w:rPr>
        <w:t>Son las tres métricas que permiten evaluar la confiabilidad es algo que no es del performance engineer  sino del equipo.</w:t>
      </w:r>
    </w:p>
    <w:p w14:paraId="409A995C" w14:textId="66B244E0" w:rsidR="00EC2935" w:rsidRDefault="00EC2935" w:rsidP="009A3FCC">
      <w:pPr>
        <w:jc w:val="both"/>
        <w:rPr>
          <w:rFonts w:ascii="Roboto" w:eastAsia="Roboto" w:hAnsi="Roboto" w:cs="Roboto"/>
        </w:rPr>
      </w:pPr>
      <w:r w:rsidRPr="00EC2935">
        <w:rPr>
          <w:rFonts w:ascii="Roboto" w:eastAsia="Roboto" w:hAnsi="Roboto" w:cs="Roboto"/>
          <w:noProof/>
        </w:rPr>
        <w:drawing>
          <wp:inline distT="0" distB="0" distL="0" distR="0" wp14:anchorId="67DC353E" wp14:editId="05F36D3C">
            <wp:extent cx="5296639" cy="2876951"/>
            <wp:effectExtent l="0" t="0" r="0" b="0"/>
            <wp:docPr id="17" name="Imagen 1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Diagrama&#10;&#10;Descripción generada automáticamente"/>
                    <pic:cNvPicPr/>
                  </pic:nvPicPr>
                  <pic:blipFill>
                    <a:blip r:embed="rId63"/>
                    <a:stretch>
                      <a:fillRect/>
                    </a:stretch>
                  </pic:blipFill>
                  <pic:spPr>
                    <a:xfrm>
                      <a:off x="0" y="0"/>
                      <a:ext cx="5296639" cy="2876951"/>
                    </a:xfrm>
                    <a:prstGeom prst="rect">
                      <a:avLst/>
                    </a:prstGeom>
                  </pic:spPr>
                </pic:pic>
              </a:graphicData>
            </a:graphic>
          </wp:inline>
        </w:drawing>
      </w:r>
    </w:p>
    <w:p w14:paraId="60093A69" w14:textId="4BD3CFFD" w:rsidR="00EC2935" w:rsidRDefault="00EC2935" w:rsidP="009A3FCC">
      <w:pPr>
        <w:jc w:val="both"/>
        <w:rPr>
          <w:rFonts w:ascii="Roboto" w:eastAsia="Roboto" w:hAnsi="Roboto" w:cs="Roboto"/>
        </w:rPr>
      </w:pPr>
      <w:r>
        <w:rPr>
          <w:rFonts w:ascii="Roboto" w:eastAsia="Roboto" w:hAnsi="Roboto" w:cs="Roboto"/>
        </w:rPr>
        <w:t>En vez de ignorar las fallas nos preparamos antes que ocurran con diferentes estrategias y formular soluciones.</w:t>
      </w:r>
    </w:p>
    <w:p w14:paraId="17DEEF7C" w14:textId="1D95048D" w:rsidR="00EC2935" w:rsidRDefault="00232719" w:rsidP="009A3FCC">
      <w:pPr>
        <w:jc w:val="both"/>
        <w:rPr>
          <w:rFonts w:ascii="Roboto" w:eastAsia="Roboto" w:hAnsi="Roboto" w:cs="Roboto"/>
        </w:rPr>
      </w:pPr>
      <w:r w:rsidRPr="00232719">
        <w:rPr>
          <w:rFonts w:ascii="Roboto" w:eastAsia="Roboto" w:hAnsi="Roboto" w:cs="Roboto"/>
          <w:noProof/>
        </w:rPr>
        <w:lastRenderedPageBreak/>
        <w:drawing>
          <wp:inline distT="0" distB="0" distL="0" distR="0" wp14:anchorId="7426A599" wp14:editId="09ABC443">
            <wp:extent cx="5210902" cy="2991267"/>
            <wp:effectExtent l="0" t="0" r="8890" b="0"/>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64"/>
                    <a:stretch>
                      <a:fillRect/>
                    </a:stretch>
                  </pic:blipFill>
                  <pic:spPr>
                    <a:xfrm>
                      <a:off x="0" y="0"/>
                      <a:ext cx="5210902" cy="2991267"/>
                    </a:xfrm>
                    <a:prstGeom prst="rect">
                      <a:avLst/>
                    </a:prstGeom>
                  </pic:spPr>
                </pic:pic>
              </a:graphicData>
            </a:graphic>
          </wp:inline>
        </w:drawing>
      </w:r>
    </w:p>
    <w:p w14:paraId="78DC5043" w14:textId="6B7EB047" w:rsidR="00232719" w:rsidRDefault="00232719" w:rsidP="009A3FCC">
      <w:pPr>
        <w:jc w:val="both"/>
        <w:rPr>
          <w:rFonts w:ascii="Roboto" w:eastAsia="Roboto" w:hAnsi="Roboto" w:cs="Roboto"/>
        </w:rPr>
      </w:pPr>
      <w:r>
        <w:rPr>
          <w:rFonts w:ascii="Roboto" w:eastAsia="Roboto" w:hAnsi="Roboto" w:cs="Roboto"/>
        </w:rPr>
        <w:t>Estas empresas han puesto las expectativas altas, por las velocidades de búsquedas y demás, generan expectativas muy altas por tanto si se busca en otros sitios las búsquedas son tardadas para poder enfrentar los tiempos de estos gigantes tecnológicos.</w:t>
      </w:r>
    </w:p>
    <w:p w14:paraId="763D77D2" w14:textId="57A81C2C" w:rsidR="00232719" w:rsidRDefault="00DC1719" w:rsidP="009A3FCC">
      <w:pPr>
        <w:jc w:val="both"/>
        <w:rPr>
          <w:rFonts w:ascii="Roboto" w:eastAsia="Roboto" w:hAnsi="Roboto" w:cs="Roboto"/>
        </w:rPr>
      </w:pPr>
      <w:r>
        <w:rPr>
          <w:rFonts w:ascii="Roboto" w:eastAsia="Roboto" w:hAnsi="Roboto" w:cs="Roboto"/>
        </w:rPr>
        <w:t>Tik tok ha dañado nuestra capacidad de atención, pues se pasan cada 3 segundos de ver un video.</w:t>
      </w:r>
    </w:p>
    <w:p w14:paraId="674D9D5F" w14:textId="77777777" w:rsidR="008D793C" w:rsidRDefault="008D793C" w:rsidP="009A3FCC">
      <w:pPr>
        <w:jc w:val="both"/>
        <w:rPr>
          <w:rFonts w:ascii="Roboto" w:eastAsia="Roboto" w:hAnsi="Roboto" w:cs="Roboto"/>
        </w:rPr>
      </w:pPr>
    </w:p>
    <w:p w14:paraId="3846B755" w14:textId="40420083" w:rsidR="00DC1719" w:rsidRDefault="00DC1719" w:rsidP="009A3FCC">
      <w:pPr>
        <w:jc w:val="both"/>
        <w:rPr>
          <w:rFonts w:ascii="Roboto" w:eastAsia="Roboto" w:hAnsi="Roboto" w:cs="Roboto"/>
          <w:b/>
          <w:bCs/>
        </w:rPr>
      </w:pPr>
      <w:r w:rsidRPr="00DC1719">
        <w:rPr>
          <w:rFonts w:ascii="Roboto" w:eastAsia="Roboto" w:hAnsi="Roboto" w:cs="Roboto"/>
          <w:b/>
          <w:bCs/>
        </w:rPr>
        <w:t>PARAMETROS DE PRUEBAS.</w:t>
      </w:r>
    </w:p>
    <w:p w14:paraId="3F1A84B8" w14:textId="4669033F" w:rsidR="009B7A43" w:rsidRPr="00DC1719" w:rsidRDefault="00FA6FB1" w:rsidP="009A3FCC">
      <w:pPr>
        <w:jc w:val="both"/>
        <w:rPr>
          <w:rFonts w:ascii="Roboto" w:eastAsia="Roboto" w:hAnsi="Roboto" w:cs="Roboto"/>
          <w:b/>
          <w:bCs/>
        </w:rPr>
      </w:pPr>
      <w:r w:rsidRPr="00FA6FB1">
        <w:rPr>
          <w:rFonts w:ascii="Roboto" w:eastAsia="Roboto" w:hAnsi="Roboto" w:cs="Roboto"/>
          <w:b/>
          <w:bCs/>
          <w:noProof/>
        </w:rPr>
        <w:drawing>
          <wp:inline distT="0" distB="0" distL="0" distR="0" wp14:anchorId="45AE5417" wp14:editId="4BDCC5C7">
            <wp:extent cx="5239481" cy="2981741"/>
            <wp:effectExtent l="0" t="0" r="0" b="9525"/>
            <wp:docPr id="21" name="Imagen 2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Teams&#10;&#10;Descripción generada automáticamente"/>
                    <pic:cNvPicPr/>
                  </pic:nvPicPr>
                  <pic:blipFill>
                    <a:blip r:embed="rId65"/>
                    <a:stretch>
                      <a:fillRect/>
                    </a:stretch>
                  </pic:blipFill>
                  <pic:spPr>
                    <a:xfrm>
                      <a:off x="0" y="0"/>
                      <a:ext cx="5239481" cy="2981741"/>
                    </a:xfrm>
                    <a:prstGeom prst="rect">
                      <a:avLst/>
                    </a:prstGeom>
                  </pic:spPr>
                </pic:pic>
              </a:graphicData>
            </a:graphic>
          </wp:inline>
        </w:drawing>
      </w:r>
    </w:p>
    <w:p w14:paraId="7FA79C2F" w14:textId="38C220BD" w:rsidR="00EC2935" w:rsidRDefault="00DC1719" w:rsidP="009A3FCC">
      <w:pPr>
        <w:jc w:val="both"/>
        <w:rPr>
          <w:rFonts w:ascii="Roboto" w:eastAsia="Roboto" w:hAnsi="Roboto" w:cs="Roboto"/>
        </w:rPr>
      </w:pPr>
      <w:r w:rsidRPr="008D793C">
        <w:rPr>
          <w:rFonts w:ascii="Roboto" w:eastAsia="Roboto" w:hAnsi="Roboto" w:cs="Roboto"/>
          <w:b/>
          <w:bCs/>
          <w:highlight w:val="yellow"/>
        </w:rPr>
        <w:t>-Usuarios virtuales (VU´s):</w:t>
      </w:r>
      <w:r>
        <w:rPr>
          <w:rFonts w:ascii="Roboto" w:eastAsia="Roboto" w:hAnsi="Roboto" w:cs="Roboto"/>
        </w:rPr>
        <w:t xml:space="preserve"> Son usuarios no reales o sintéticos también están los RUM´s Real user monitoring</w:t>
      </w:r>
      <w:r w:rsidR="00E164AF">
        <w:rPr>
          <w:rFonts w:ascii="Roboto" w:eastAsia="Roboto" w:hAnsi="Roboto" w:cs="Roboto"/>
        </w:rPr>
        <w:t>, se puede utilizar para pruebas de carga usuarios sintéticos usando una herramienta como K6 o JMeter o puede realizarse una prueba de carga con usuarios reales poniéndonos de acuerdo con varios colaboradores para que puedan acceder a una URL en un determinado espacio de tiempo.</w:t>
      </w:r>
    </w:p>
    <w:p w14:paraId="0A6ECC81" w14:textId="671856C8" w:rsidR="008D793C" w:rsidRDefault="008D793C" w:rsidP="009A3FCC">
      <w:pPr>
        <w:jc w:val="both"/>
        <w:rPr>
          <w:rFonts w:ascii="Roboto" w:eastAsia="Roboto" w:hAnsi="Roboto" w:cs="Roboto"/>
        </w:rPr>
      </w:pPr>
      <w:r>
        <w:rPr>
          <w:rFonts w:ascii="Roboto" w:eastAsia="Roboto" w:hAnsi="Roboto" w:cs="Roboto"/>
        </w:rPr>
        <w:t>Esta última técnica se realiza por parte de pentesting en seguridad para ir a la casa de bugs.</w:t>
      </w:r>
    </w:p>
    <w:p w14:paraId="2BC61E35" w14:textId="42163F76" w:rsidR="008D793C" w:rsidRDefault="008D793C" w:rsidP="009A3FCC">
      <w:pPr>
        <w:jc w:val="both"/>
        <w:rPr>
          <w:rFonts w:ascii="Roboto" w:eastAsia="Roboto" w:hAnsi="Roboto" w:cs="Roboto"/>
        </w:rPr>
      </w:pPr>
      <w:r>
        <w:rPr>
          <w:rFonts w:ascii="Roboto" w:eastAsia="Roboto" w:hAnsi="Roboto" w:cs="Roboto"/>
        </w:rPr>
        <w:t>Esto mismo aplica en pruebas de performance y carga.</w:t>
      </w:r>
    </w:p>
    <w:p w14:paraId="6A8D5F6A" w14:textId="35CFB166" w:rsidR="008D793C" w:rsidRDefault="008D793C" w:rsidP="009A3FCC">
      <w:pPr>
        <w:jc w:val="both"/>
        <w:rPr>
          <w:rFonts w:ascii="Roboto" w:eastAsia="Roboto" w:hAnsi="Roboto" w:cs="Roboto"/>
        </w:rPr>
      </w:pPr>
      <w:r w:rsidRPr="008D793C">
        <w:rPr>
          <w:rFonts w:ascii="Roboto" w:eastAsia="Roboto" w:hAnsi="Roboto" w:cs="Roboto"/>
          <w:b/>
          <w:bCs/>
          <w:highlight w:val="yellow"/>
        </w:rPr>
        <w:t>-Iteraciones:</w:t>
      </w:r>
      <w:r w:rsidRPr="008D793C">
        <w:rPr>
          <w:rFonts w:ascii="Roboto" w:eastAsia="Roboto" w:hAnsi="Roboto" w:cs="Roboto"/>
          <w:b/>
          <w:bCs/>
        </w:rPr>
        <w:t xml:space="preserve"> </w:t>
      </w:r>
      <w:r w:rsidRPr="008D793C">
        <w:rPr>
          <w:rFonts w:ascii="Roboto" w:eastAsia="Roboto" w:hAnsi="Roboto" w:cs="Roboto"/>
        </w:rPr>
        <w:t>Son el flujo repetitivo que realiza un usuario virtual por ejemplo las compras en un carrito</w:t>
      </w:r>
      <w:r>
        <w:rPr>
          <w:rFonts w:ascii="Roboto" w:eastAsia="Roboto" w:hAnsi="Roboto" w:cs="Roboto"/>
        </w:rPr>
        <w:t xml:space="preserve"> el cual el usuario va a la pagina </w:t>
      </w:r>
      <w:r w:rsidR="000639B3">
        <w:rPr>
          <w:rFonts w:ascii="Roboto" w:eastAsia="Roboto" w:hAnsi="Roboto" w:cs="Roboto"/>
        </w:rPr>
        <w:t>y realiza el ciclo de seleccionar y hacer click para el carrito de compras.</w:t>
      </w:r>
    </w:p>
    <w:p w14:paraId="7BD55597" w14:textId="7C4014D9" w:rsidR="000639B3" w:rsidRPr="008D793C" w:rsidRDefault="000639B3" w:rsidP="009A3FCC">
      <w:pPr>
        <w:jc w:val="both"/>
        <w:rPr>
          <w:rFonts w:ascii="Roboto" w:eastAsia="Roboto" w:hAnsi="Roboto" w:cs="Roboto"/>
        </w:rPr>
      </w:pPr>
      <w:r w:rsidRPr="000639B3">
        <w:rPr>
          <w:rFonts w:ascii="Roboto" w:eastAsia="Roboto" w:hAnsi="Roboto" w:cs="Roboto"/>
          <w:b/>
          <w:bCs/>
          <w:highlight w:val="yellow"/>
        </w:rPr>
        <w:t>-Throughput:</w:t>
      </w:r>
      <w:r>
        <w:rPr>
          <w:rFonts w:ascii="Roboto" w:eastAsia="Roboto" w:hAnsi="Roboto" w:cs="Roboto"/>
        </w:rPr>
        <w:t xml:space="preserve"> Tiene que ver con la velocidad y rapidez de cuantos usuarios pasan por un punto especifico en una cantidad determinada de tiempo.</w:t>
      </w:r>
    </w:p>
    <w:p w14:paraId="69506AE6" w14:textId="77777777" w:rsidR="00EC2935" w:rsidRDefault="00EC2935" w:rsidP="009A3FCC">
      <w:pPr>
        <w:jc w:val="both"/>
        <w:rPr>
          <w:rFonts w:ascii="Roboto" w:eastAsia="Roboto" w:hAnsi="Roboto" w:cs="Roboto"/>
        </w:rPr>
      </w:pPr>
    </w:p>
    <w:p w14:paraId="43F03254" w14:textId="411C5B26" w:rsidR="00FA428D" w:rsidRDefault="00EF2825" w:rsidP="009A3FCC">
      <w:pPr>
        <w:jc w:val="both"/>
        <w:rPr>
          <w:rFonts w:ascii="Roboto" w:eastAsia="Roboto" w:hAnsi="Roboto" w:cs="Roboto"/>
        </w:rPr>
      </w:pPr>
      <w:r>
        <w:rPr>
          <w:rFonts w:ascii="Roboto" w:eastAsia="Roboto" w:hAnsi="Roboto" w:cs="Roboto"/>
        </w:rPr>
        <w:lastRenderedPageBreak/>
        <w:t>Diferencias entre iteraciones y request, una petición ejemplo un usuario debe hacer una compra en un sitio en línea.</w:t>
      </w:r>
    </w:p>
    <w:p w14:paraId="77E1A4FB" w14:textId="2095FC19" w:rsidR="00EF2825" w:rsidRDefault="00EF2825" w:rsidP="009A3FCC">
      <w:pPr>
        <w:jc w:val="both"/>
        <w:rPr>
          <w:rFonts w:ascii="Roboto" w:eastAsia="Roboto" w:hAnsi="Roboto" w:cs="Roboto"/>
        </w:rPr>
      </w:pPr>
      <w:r>
        <w:rPr>
          <w:rFonts w:ascii="Roboto" w:eastAsia="Roboto" w:hAnsi="Roboto" w:cs="Roboto"/>
        </w:rPr>
        <w:t>1-Usuario se loguea.</w:t>
      </w:r>
    </w:p>
    <w:p w14:paraId="34F5114A" w14:textId="1EDD9A93" w:rsidR="00EF2825" w:rsidRDefault="00EF2825" w:rsidP="009A3FCC">
      <w:pPr>
        <w:jc w:val="both"/>
        <w:rPr>
          <w:rFonts w:ascii="Roboto" w:eastAsia="Roboto" w:hAnsi="Roboto" w:cs="Roboto"/>
        </w:rPr>
      </w:pPr>
      <w:r>
        <w:rPr>
          <w:rFonts w:ascii="Roboto" w:eastAsia="Roboto" w:hAnsi="Roboto" w:cs="Roboto"/>
        </w:rPr>
        <w:t>2-Usuario entra en la página.</w:t>
      </w:r>
    </w:p>
    <w:p w14:paraId="1BEB5DEB" w14:textId="78ED3E98" w:rsidR="00EF2825" w:rsidRDefault="00EF2825" w:rsidP="009A3FCC">
      <w:pPr>
        <w:jc w:val="both"/>
        <w:rPr>
          <w:rFonts w:ascii="Roboto" w:eastAsia="Roboto" w:hAnsi="Roboto" w:cs="Roboto"/>
        </w:rPr>
      </w:pPr>
      <w:r>
        <w:rPr>
          <w:rFonts w:ascii="Roboto" w:eastAsia="Roboto" w:hAnsi="Roboto" w:cs="Roboto"/>
        </w:rPr>
        <w:t>3-Usuario selecciona un articulo</w:t>
      </w:r>
    </w:p>
    <w:p w14:paraId="05FD5ADD" w14:textId="367FB618" w:rsidR="00EF2825" w:rsidRDefault="00EF2825" w:rsidP="009A3FCC">
      <w:pPr>
        <w:jc w:val="both"/>
        <w:rPr>
          <w:rFonts w:ascii="Roboto" w:eastAsia="Roboto" w:hAnsi="Roboto" w:cs="Roboto"/>
        </w:rPr>
      </w:pPr>
      <w:r>
        <w:rPr>
          <w:rFonts w:ascii="Roboto" w:eastAsia="Roboto" w:hAnsi="Roboto" w:cs="Roboto"/>
        </w:rPr>
        <w:t>4-Usuario paga el producto.</w:t>
      </w:r>
    </w:p>
    <w:p w14:paraId="5C799580" w14:textId="03185D3C" w:rsidR="00EF2825" w:rsidRDefault="00EF2825" w:rsidP="009A3FCC">
      <w:pPr>
        <w:jc w:val="both"/>
        <w:rPr>
          <w:rFonts w:ascii="Roboto" w:eastAsia="Roboto" w:hAnsi="Roboto" w:cs="Roboto"/>
        </w:rPr>
      </w:pPr>
      <w:r>
        <w:rPr>
          <w:rFonts w:ascii="Roboto" w:eastAsia="Roboto" w:hAnsi="Roboto" w:cs="Roboto"/>
        </w:rPr>
        <w:t>En este flujo el usuario ha realizado 4 iteraciones y unos 5 request.</w:t>
      </w:r>
    </w:p>
    <w:p w14:paraId="58BD8822" w14:textId="23DF6DA0" w:rsidR="00964C80" w:rsidRPr="00D50038" w:rsidRDefault="00D50038" w:rsidP="009A3FCC">
      <w:pPr>
        <w:jc w:val="both"/>
        <w:rPr>
          <w:rFonts w:ascii="Roboto" w:eastAsia="Roboto" w:hAnsi="Roboto" w:cs="Roboto"/>
        </w:rPr>
      </w:pPr>
      <w:r w:rsidRPr="00D50038">
        <w:rPr>
          <w:rFonts w:ascii="Roboto" w:eastAsia="Roboto" w:hAnsi="Roboto" w:cs="Roboto"/>
          <w:b/>
          <w:bCs/>
          <w:highlight w:val="yellow"/>
        </w:rPr>
        <w:t>-Flujos de usuario:</w:t>
      </w:r>
      <w:r w:rsidRPr="00D50038">
        <w:rPr>
          <w:rFonts w:ascii="Roboto" w:eastAsia="Roboto" w:hAnsi="Roboto" w:cs="Roboto"/>
          <w:b/>
          <w:bCs/>
        </w:rPr>
        <w:t xml:space="preserve"> </w:t>
      </w:r>
      <w:r w:rsidRPr="00D50038">
        <w:rPr>
          <w:rFonts w:ascii="Roboto" w:eastAsia="Roboto" w:hAnsi="Roboto" w:cs="Roboto"/>
        </w:rPr>
        <w:t>Camino o estrategia que el usuario va a seguir</w:t>
      </w:r>
      <w:r w:rsidR="006745CC">
        <w:rPr>
          <w:rFonts w:ascii="Roboto" w:eastAsia="Roboto" w:hAnsi="Roboto" w:cs="Roboto"/>
        </w:rPr>
        <w:t>, o diferentes combinaciones por ejemplo usuarios que entran con Login a la pagina o solo se loguean cuando van a pagar algún articulo seleccionado.</w:t>
      </w:r>
    </w:p>
    <w:p w14:paraId="0AAF7FED" w14:textId="14C2A9EC" w:rsidR="00EF2825" w:rsidRDefault="006745CC" w:rsidP="009A3FCC">
      <w:pPr>
        <w:jc w:val="both"/>
        <w:rPr>
          <w:rFonts w:ascii="Roboto" w:eastAsia="Roboto" w:hAnsi="Roboto" w:cs="Roboto"/>
        </w:rPr>
      </w:pPr>
      <w:r>
        <w:rPr>
          <w:rFonts w:ascii="Roboto" w:eastAsia="Roboto" w:hAnsi="Roboto" w:cs="Roboto"/>
        </w:rPr>
        <w:t>Se pueden probar uno a uno a todos si</w:t>
      </w:r>
      <w:r w:rsidR="006D26ED">
        <w:rPr>
          <w:rFonts w:ascii="Roboto" w:eastAsia="Roboto" w:hAnsi="Roboto" w:cs="Roboto"/>
        </w:rPr>
        <w:t xml:space="preserve"> es posible dichos flujos.</w:t>
      </w:r>
    </w:p>
    <w:p w14:paraId="0AFD874C" w14:textId="48A9BF85" w:rsidR="006D26ED" w:rsidRDefault="006D26ED" w:rsidP="009A3FCC">
      <w:pPr>
        <w:jc w:val="both"/>
        <w:rPr>
          <w:rFonts w:ascii="Roboto" w:eastAsia="Roboto" w:hAnsi="Roboto" w:cs="Roboto"/>
        </w:rPr>
      </w:pPr>
      <w:r w:rsidRPr="006D26ED">
        <w:rPr>
          <w:rFonts w:ascii="Roboto" w:eastAsia="Roboto" w:hAnsi="Roboto" w:cs="Roboto"/>
          <w:b/>
          <w:bCs/>
          <w:highlight w:val="yellow"/>
        </w:rPr>
        <w:t>-Perfil de carga:</w:t>
      </w:r>
      <w:r>
        <w:rPr>
          <w:rFonts w:ascii="Roboto" w:eastAsia="Roboto" w:hAnsi="Roboto" w:cs="Roboto"/>
          <w:b/>
          <w:bCs/>
        </w:rPr>
        <w:t xml:space="preserve"> </w:t>
      </w:r>
      <w:r w:rsidR="009B7A43">
        <w:rPr>
          <w:rFonts w:ascii="Roboto" w:eastAsia="Roboto" w:hAnsi="Roboto" w:cs="Roboto"/>
        </w:rPr>
        <w:t>Son las interacciones de los usuarios primero llegaran 200, luego 1000 y así sucesivamente</w:t>
      </w:r>
      <w:r w:rsidR="00FA6FB1">
        <w:rPr>
          <w:rFonts w:ascii="Roboto" w:eastAsia="Roboto" w:hAnsi="Roboto" w:cs="Roboto"/>
        </w:rPr>
        <w:t xml:space="preserve"> este comportamiento de ir y venir y llegar a un pico.</w:t>
      </w:r>
    </w:p>
    <w:p w14:paraId="33253C77" w14:textId="7D7908D4" w:rsidR="00FA6FB1" w:rsidRPr="00FA6FB1" w:rsidRDefault="00FA6FB1" w:rsidP="009A3FCC">
      <w:pPr>
        <w:jc w:val="both"/>
        <w:rPr>
          <w:rFonts w:ascii="Roboto" w:eastAsia="Roboto" w:hAnsi="Roboto" w:cs="Roboto"/>
          <w:b/>
          <w:bCs/>
        </w:rPr>
      </w:pPr>
      <w:r w:rsidRPr="00FA6FB1">
        <w:rPr>
          <w:rFonts w:ascii="Roboto" w:eastAsia="Roboto" w:hAnsi="Roboto" w:cs="Roboto"/>
          <w:b/>
          <w:bCs/>
          <w:highlight w:val="yellow"/>
        </w:rPr>
        <w:t>-Duración:</w:t>
      </w:r>
      <w:r w:rsidRPr="00FA6FB1">
        <w:rPr>
          <w:rFonts w:ascii="Roboto" w:eastAsia="Roboto" w:hAnsi="Roboto" w:cs="Roboto"/>
          <w:b/>
          <w:bCs/>
        </w:rPr>
        <w:t xml:space="preserve"> </w:t>
      </w:r>
      <w:r w:rsidRPr="00FA6FB1">
        <w:rPr>
          <w:rFonts w:ascii="Roboto" w:eastAsia="Roboto" w:hAnsi="Roboto" w:cs="Roboto"/>
        </w:rPr>
        <w:t>Tiempo de duración de la prueba y las etapas que se consideraran.</w:t>
      </w:r>
    </w:p>
    <w:p w14:paraId="6E2A1490" w14:textId="65E86358" w:rsidR="009B7A43" w:rsidRDefault="009B7A43" w:rsidP="009A3FCC">
      <w:pPr>
        <w:jc w:val="both"/>
        <w:rPr>
          <w:rFonts w:ascii="Roboto" w:eastAsia="Roboto" w:hAnsi="Roboto" w:cs="Roboto"/>
        </w:rPr>
      </w:pPr>
    </w:p>
    <w:p w14:paraId="1F380B9A" w14:textId="590E87CE" w:rsidR="00DF7A97" w:rsidRDefault="00DF7A97" w:rsidP="009A3FCC">
      <w:pPr>
        <w:jc w:val="both"/>
        <w:rPr>
          <w:rFonts w:ascii="Roboto" w:eastAsia="Roboto" w:hAnsi="Roboto" w:cs="Roboto"/>
          <w:b/>
          <w:bCs/>
        </w:rPr>
      </w:pPr>
      <w:r>
        <w:rPr>
          <w:rFonts w:ascii="Roboto" w:eastAsia="Roboto" w:hAnsi="Roboto" w:cs="Roboto"/>
          <w:b/>
          <w:bCs/>
        </w:rPr>
        <w:t>COMO SIMULAR CARGAS.</w:t>
      </w:r>
    </w:p>
    <w:p w14:paraId="1D7CBE95" w14:textId="3F4BB1B6" w:rsidR="006565FD" w:rsidRDefault="006565FD" w:rsidP="009A3FCC">
      <w:pPr>
        <w:jc w:val="both"/>
        <w:rPr>
          <w:rFonts w:ascii="Roboto" w:eastAsia="Roboto" w:hAnsi="Roboto" w:cs="Roboto"/>
          <w:b/>
          <w:bCs/>
        </w:rPr>
      </w:pPr>
      <w:r w:rsidRPr="006565FD">
        <w:rPr>
          <w:rFonts w:ascii="Roboto" w:eastAsia="Roboto" w:hAnsi="Roboto" w:cs="Roboto"/>
          <w:b/>
          <w:bCs/>
          <w:noProof/>
        </w:rPr>
        <w:drawing>
          <wp:inline distT="0" distB="0" distL="0" distR="0" wp14:anchorId="55ED6F94" wp14:editId="10DE6027">
            <wp:extent cx="5258534" cy="2991267"/>
            <wp:effectExtent l="0" t="0" r="0" b="0"/>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66"/>
                    <a:stretch>
                      <a:fillRect/>
                    </a:stretch>
                  </pic:blipFill>
                  <pic:spPr>
                    <a:xfrm>
                      <a:off x="0" y="0"/>
                      <a:ext cx="5258534" cy="2991267"/>
                    </a:xfrm>
                    <a:prstGeom prst="rect">
                      <a:avLst/>
                    </a:prstGeom>
                  </pic:spPr>
                </pic:pic>
              </a:graphicData>
            </a:graphic>
          </wp:inline>
        </w:drawing>
      </w:r>
    </w:p>
    <w:p w14:paraId="7D0FFAFC" w14:textId="6EE1FABA" w:rsidR="00DF7A97" w:rsidRDefault="00DF7A97" w:rsidP="009A3FCC">
      <w:pPr>
        <w:jc w:val="both"/>
        <w:rPr>
          <w:rFonts w:ascii="Roboto" w:eastAsia="Roboto" w:hAnsi="Roboto" w:cs="Roboto"/>
        </w:rPr>
      </w:pPr>
      <w:r w:rsidRPr="00DF7A97">
        <w:rPr>
          <w:rFonts w:ascii="Roboto" w:eastAsia="Roboto" w:hAnsi="Roboto" w:cs="Roboto"/>
          <w:b/>
          <w:bCs/>
          <w:highlight w:val="yellow"/>
        </w:rPr>
        <w:t>-Pruebas de carga basadas en el protocolo:</w:t>
      </w:r>
      <w:r>
        <w:rPr>
          <w:rFonts w:ascii="Roboto" w:eastAsia="Roboto" w:hAnsi="Roboto" w:cs="Roboto"/>
          <w:b/>
          <w:bCs/>
        </w:rPr>
        <w:t xml:space="preserve">  </w:t>
      </w:r>
      <w:r w:rsidR="003576D3">
        <w:rPr>
          <w:rFonts w:ascii="Roboto" w:eastAsia="Roboto" w:hAnsi="Roboto" w:cs="Roboto"/>
        </w:rPr>
        <w:t>De estas podemos mencionar.</w:t>
      </w:r>
    </w:p>
    <w:p w14:paraId="6E5CA7BB" w14:textId="52A654D0" w:rsidR="003576D3" w:rsidRDefault="003576D3" w:rsidP="009A3FCC">
      <w:pPr>
        <w:jc w:val="both"/>
        <w:rPr>
          <w:rFonts w:ascii="Roboto" w:eastAsia="Roboto" w:hAnsi="Roboto" w:cs="Roboto"/>
        </w:rPr>
      </w:pPr>
      <w:r>
        <w:rPr>
          <w:rFonts w:ascii="Roboto" w:eastAsia="Roboto" w:hAnsi="Roboto" w:cs="Roboto"/>
        </w:rPr>
        <w:t xml:space="preserve">  -</w:t>
      </w:r>
      <w:r w:rsidR="00154264">
        <w:rPr>
          <w:rFonts w:ascii="Roboto" w:eastAsia="Roboto" w:hAnsi="Roboto" w:cs="Roboto"/>
        </w:rPr>
        <w:t>Pruebas de API específicas.</w:t>
      </w:r>
    </w:p>
    <w:p w14:paraId="48FAF7BC" w14:textId="69E22D9D" w:rsidR="00154264" w:rsidRDefault="00154264" w:rsidP="009A3FCC">
      <w:pPr>
        <w:jc w:val="both"/>
        <w:rPr>
          <w:rFonts w:ascii="Roboto" w:eastAsia="Roboto" w:hAnsi="Roboto" w:cs="Roboto"/>
        </w:rPr>
      </w:pPr>
      <w:r>
        <w:rPr>
          <w:rFonts w:ascii="Roboto" w:eastAsia="Roboto" w:hAnsi="Roboto" w:cs="Roboto"/>
        </w:rPr>
        <w:t xml:space="preserve">  -</w:t>
      </w:r>
      <w:r w:rsidR="00CE3C1B">
        <w:rPr>
          <w:rFonts w:ascii="Roboto" w:eastAsia="Roboto" w:hAnsi="Roboto" w:cs="Roboto"/>
        </w:rPr>
        <w:t>Pruebas de extremo a extremo.</w:t>
      </w:r>
    </w:p>
    <w:p w14:paraId="24FCC903" w14:textId="28839932" w:rsidR="00CE3C1B" w:rsidRDefault="00436E30" w:rsidP="009A3FCC">
      <w:pPr>
        <w:jc w:val="both"/>
        <w:rPr>
          <w:rFonts w:ascii="Roboto" w:eastAsia="Roboto" w:hAnsi="Roboto" w:cs="Roboto"/>
        </w:rPr>
      </w:pPr>
      <w:r w:rsidRPr="00436E30">
        <w:rPr>
          <w:rFonts w:ascii="Roboto" w:eastAsia="Roboto" w:hAnsi="Roboto" w:cs="Roboto"/>
          <w:b/>
          <w:bCs/>
          <w:highlight w:val="yellow"/>
        </w:rPr>
        <w:t>-</w:t>
      </w:r>
      <w:r w:rsidR="006565FD" w:rsidRPr="00436E30">
        <w:rPr>
          <w:rFonts w:ascii="Roboto" w:eastAsia="Roboto" w:hAnsi="Roboto" w:cs="Roboto"/>
          <w:b/>
          <w:bCs/>
          <w:highlight w:val="yellow"/>
        </w:rPr>
        <w:t>Pruebas de carga basadas en</w:t>
      </w:r>
      <w:r w:rsidR="006565FD" w:rsidRPr="00436E30">
        <w:rPr>
          <w:rFonts w:ascii="Roboto" w:eastAsia="Roboto" w:hAnsi="Roboto" w:cs="Roboto"/>
          <w:b/>
          <w:bCs/>
        </w:rPr>
        <w:t xml:space="preserve"> </w:t>
      </w:r>
      <w:r w:rsidR="006565FD" w:rsidRPr="00436E30">
        <w:rPr>
          <w:rFonts w:ascii="Roboto" w:eastAsia="Roboto" w:hAnsi="Roboto" w:cs="Roboto"/>
          <w:b/>
          <w:bCs/>
          <w:highlight w:val="yellow"/>
        </w:rPr>
        <w:t>navegadores</w:t>
      </w:r>
      <w:r w:rsidR="006565FD">
        <w:rPr>
          <w:rFonts w:ascii="Roboto" w:eastAsia="Roboto" w:hAnsi="Roboto" w:cs="Roboto"/>
        </w:rPr>
        <w:t xml:space="preserve"> para imitar el comportamiento de un usuario con sus pausas y su interacción más real con el aplicativo.</w:t>
      </w:r>
    </w:p>
    <w:p w14:paraId="57833F01" w14:textId="5B98CEBB" w:rsidR="006565FD" w:rsidRDefault="006565FD" w:rsidP="009A3FCC">
      <w:pPr>
        <w:jc w:val="both"/>
      </w:pPr>
      <w:r w:rsidRPr="00436E30">
        <w:rPr>
          <w:b/>
          <w:bCs/>
        </w:rPr>
        <w:t xml:space="preserve"> </w:t>
      </w:r>
      <w:r w:rsidRPr="00436E30">
        <w:rPr>
          <w:b/>
          <w:bCs/>
          <w:highlight w:val="yellow"/>
        </w:rPr>
        <w:t>-Pruebas Hibridas</w:t>
      </w:r>
      <w:r>
        <w:t xml:space="preserve"> estas mezclan como esta funcionando la carga en el navegador + el backend.</w:t>
      </w:r>
    </w:p>
    <w:p w14:paraId="1530345D" w14:textId="77777777" w:rsidR="006565FD" w:rsidRDefault="006565FD" w:rsidP="009A3FCC">
      <w:pPr>
        <w:jc w:val="both"/>
      </w:pPr>
    </w:p>
    <w:p w14:paraId="276F9CE0" w14:textId="564DDE06" w:rsidR="006565FD" w:rsidRPr="006565FD" w:rsidRDefault="006476A4" w:rsidP="009A3FCC">
      <w:pPr>
        <w:jc w:val="both"/>
      </w:pPr>
      <w:r w:rsidRPr="006476A4">
        <w:rPr>
          <w:noProof/>
        </w:rPr>
        <w:lastRenderedPageBreak/>
        <w:drawing>
          <wp:inline distT="0" distB="0" distL="0" distR="0" wp14:anchorId="044B784E" wp14:editId="447CE01C">
            <wp:extent cx="5277485" cy="2815119"/>
            <wp:effectExtent l="0" t="0" r="0" b="4445"/>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67"/>
                    <a:stretch>
                      <a:fillRect/>
                    </a:stretch>
                  </pic:blipFill>
                  <pic:spPr>
                    <a:xfrm>
                      <a:off x="0" y="0"/>
                      <a:ext cx="5297849" cy="2825982"/>
                    </a:xfrm>
                    <a:prstGeom prst="rect">
                      <a:avLst/>
                    </a:prstGeom>
                  </pic:spPr>
                </pic:pic>
              </a:graphicData>
            </a:graphic>
          </wp:inline>
        </w:drawing>
      </w:r>
    </w:p>
    <w:p w14:paraId="7BFF6AEC" w14:textId="0273F001" w:rsidR="00EF2825" w:rsidRDefault="00EF2825" w:rsidP="009A3FCC">
      <w:pPr>
        <w:jc w:val="both"/>
        <w:rPr>
          <w:rFonts w:ascii="Roboto" w:eastAsia="Roboto" w:hAnsi="Roboto" w:cs="Roboto"/>
        </w:rPr>
      </w:pPr>
    </w:p>
    <w:p w14:paraId="7769B0C5" w14:textId="77777777" w:rsidR="00FA428D" w:rsidRDefault="00FA428D" w:rsidP="009A3FCC">
      <w:pPr>
        <w:jc w:val="both"/>
        <w:rPr>
          <w:rFonts w:ascii="Roboto" w:eastAsia="Roboto" w:hAnsi="Roboto" w:cs="Roboto"/>
        </w:rPr>
      </w:pPr>
    </w:p>
    <w:p w14:paraId="102A00B1" w14:textId="21D40892" w:rsidR="009A3FCC" w:rsidRDefault="007D53FD" w:rsidP="009A3FCC">
      <w:pPr>
        <w:jc w:val="both"/>
        <w:rPr>
          <w:rFonts w:ascii="Roboto" w:eastAsia="Roboto" w:hAnsi="Roboto" w:cs="Roboto"/>
        </w:rPr>
      </w:pPr>
      <w:r w:rsidRPr="007D53FD">
        <w:rPr>
          <w:rFonts w:ascii="Roboto" w:eastAsia="Roboto" w:hAnsi="Roboto" w:cs="Roboto"/>
          <w:noProof/>
        </w:rPr>
        <w:drawing>
          <wp:inline distT="0" distB="0" distL="0" distR="0" wp14:anchorId="53967B0D" wp14:editId="400E1FEC">
            <wp:extent cx="5276851" cy="2661006"/>
            <wp:effectExtent l="0" t="0" r="0" b="635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68"/>
                    <a:stretch>
                      <a:fillRect/>
                    </a:stretch>
                  </pic:blipFill>
                  <pic:spPr>
                    <a:xfrm>
                      <a:off x="0" y="0"/>
                      <a:ext cx="5280584" cy="2662888"/>
                    </a:xfrm>
                    <a:prstGeom prst="rect">
                      <a:avLst/>
                    </a:prstGeom>
                  </pic:spPr>
                </pic:pic>
              </a:graphicData>
            </a:graphic>
          </wp:inline>
        </w:drawing>
      </w:r>
    </w:p>
    <w:p w14:paraId="5E599670" w14:textId="19394C16" w:rsidR="007D53FD" w:rsidRDefault="007D53FD" w:rsidP="009A3FCC">
      <w:pPr>
        <w:jc w:val="both"/>
        <w:rPr>
          <w:rFonts w:ascii="Roboto" w:eastAsia="Roboto" w:hAnsi="Roboto" w:cs="Roboto"/>
        </w:rPr>
      </w:pPr>
      <w:r>
        <w:rPr>
          <w:rFonts w:ascii="Roboto" w:eastAsia="Roboto" w:hAnsi="Roboto" w:cs="Roboto"/>
        </w:rPr>
        <w:t>Pequeña prueba tipo Smoke test para ver que todo este en óptimas condiciones de funcionamiento</w:t>
      </w:r>
      <w:r w:rsidR="00997F3C">
        <w:rPr>
          <w:rFonts w:ascii="Roboto" w:eastAsia="Roboto" w:hAnsi="Roboto" w:cs="Roboto"/>
        </w:rPr>
        <w:t xml:space="preserve"> y del script de pruebas igualmente</w:t>
      </w:r>
      <w:r w:rsidR="00315E07">
        <w:rPr>
          <w:rFonts w:ascii="Roboto" w:eastAsia="Roboto" w:hAnsi="Roboto" w:cs="Roboto"/>
        </w:rPr>
        <w:t>, si esta prueba fallara se detiene la batería de pruebas en esta prueba</w:t>
      </w:r>
      <w:r>
        <w:rPr>
          <w:rFonts w:ascii="Roboto" w:eastAsia="Roboto" w:hAnsi="Roboto" w:cs="Roboto"/>
        </w:rPr>
        <w:t>.</w:t>
      </w:r>
    </w:p>
    <w:p w14:paraId="4628B3D2" w14:textId="36757E9B" w:rsidR="00315E07" w:rsidRDefault="006775DF" w:rsidP="009A3FCC">
      <w:pPr>
        <w:jc w:val="both"/>
        <w:rPr>
          <w:rFonts w:ascii="Roboto" w:eastAsia="Roboto" w:hAnsi="Roboto" w:cs="Roboto"/>
        </w:rPr>
      </w:pPr>
      <w:r w:rsidRPr="006775DF">
        <w:rPr>
          <w:rFonts w:ascii="Roboto" w:eastAsia="Roboto" w:hAnsi="Roboto" w:cs="Roboto"/>
          <w:noProof/>
        </w:rPr>
        <w:drawing>
          <wp:inline distT="0" distB="0" distL="0" distR="0" wp14:anchorId="5486E23D" wp14:editId="55A22782">
            <wp:extent cx="5249008" cy="3048425"/>
            <wp:effectExtent l="0" t="0" r="8890" b="0"/>
            <wp:docPr id="26" name="Imagen 2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Interfaz de usuario gráfica&#10;&#10;Descripción generada automáticamente"/>
                    <pic:cNvPicPr/>
                  </pic:nvPicPr>
                  <pic:blipFill>
                    <a:blip r:embed="rId69"/>
                    <a:stretch>
                      <a:fillRect/>
                    </a:stretch>
                  </pic:blipFill>
                  <pic:spPr>
                    <a:xfrm>
                      <a:off x="0" y="0"/>
                      <a:ext cx="5249008" cy="3048425"/>
                    </a:xfrm>
                    <a:prstGeom prst="rect">
                      <a:avLst/>
                    </a:prstGeom>
                  </pic:spPr>
                </pic:pic>
              </a:graphicData>
            </a:graphic>
          </wp:inline>
        </w:drawing>
      </w:r>
    </w:p>
    <w:p w14:paraId="07A8B1AA" w14:textId="77777777" w:rsidR="007D53FD" w:rsidRPr="001E6BD5" w:rsidRDefault="007D53FD" w:rsidP="009A3FCC">
      <w:pPr>
        <w:jc w:val="both"/>
        <w:rPr>
          <w:rFonts w:ascii="Roboto" w:eastAsia="Roboto" w:hAnsi="Roboto" w:cs="Roboto"/>
        </w:rPr>
      </w:pPr>
    </w:p>
    <w:p w14:paraId="718ACB9F" w14:textId="6063F9B3" w:rsidR="005F2CB5" w:rsidRDefault="006775DF" w:rsidP="001156DF">
      <w:pPr>
        <w:jc w:val="both"/>
        <w:rPr>
          <w:rFonts w:ascii="Roboto" w:eastAsia="Roboto" w:hAnsi="Roboto" w:cs="Roboto"/>
        </w:rPr>
      </w:pPr>
      <w:r>
        <w:rPr>
          <w:rFonts w:ascii="Roboto" w:eastAsia="Roboto" w:hAnsi="Roboto" w:cs="Roboto"/>
        </w:rPr>
        <w:lastRenderedPageBreak/>
        <w:t xml:space="preserve">Es la prueba de carga promedio </w:t>
      </w:r>
      <w:r w:rsidR="00AF61F8">
        <w:rPr>
          <w:rFonts w:ascii="Roboto" w:eastAsia="Roboto" w:hAnsi="Roboto" w:cs="Roboto"/>
        </w:rPr>
        <w:t>esta se hace conociendo mas o menos en promedio cuantos usuarios se tienen en periodos de tiempo en la aplicación la idea con estas pruebas es conocer los usuarios que utilizan el aplicativo o herramienta de software</w:t>
      </w:r>
      <w:r w:rsidR="002F0AE9">
        <w:rPr>
          <w:rFonts w:ascii="Roboto" w:eastAsia="Roboto" w:hAnsi="Roboto" w:cs="Roboto"/>
        </w:rPr>
        <w:t xml:space="preserve"> y como es su comportamiento si es de una sola vez o llega en olas</w:t>
      </w:r>
      <w:r w:rsidR="001156DF">
        <w:rPr>
          <w:rFonts w:ascii="Roboto" w:eastAsia="Roboto" w:hAnsi="Roboto" w:cs="Roboto"/>
        </w:rPr>
        <w:t xml:space="preserve"> no es estresar</w:t>
      </w:r>
      <w:r w:rsidR="002F0AE9">
        <w:rPr>
          <w:rFonts w:ascii="Roboto" w:eastAsia="Roboto" w:hAnsi="Roboto" w:cs="Roboto"/>
        </w:rPr>
        <w:t>, etc</w:t>
      </w:r>
      <w:r w:rsidR="00AF61F8">
        <w:rPr>
          <w:rFonts w:ascii="Roboto" w:eastAsia="Roboto" w:hAnsi="Roboto" w:cs="Roboto"/>
        </w:rPr>
        <w:t>.</w:t>
      </w:r>
    </w:p>
    <w:p w14:paraId="402AB72F" w14:textId="70B14D3B" w:rsidR="00BE4C26" w:rsidRDefault="00AF61F8" w:rsidP="001156DF">
      <w:pPr>
        <w:jc w:val="both"/>
        <w:rPr>
          <w:rFonts w:ascii="Roboto" w:eastAsia="Roboto" w:hAnsi="Roboto" w:cs="Roboto"/>
        </w:rPr>
      </w:pPr>
      <w:r>
        <w:rPr>
          <w:rFonts w:ascii="Roboto" w:eastAsia="Roboto" w:hAnsi="Roboto" w:cs="Roboto"/>
        </w:rPr>
        <w:t>-Ejemplo 10 VU´s X segundo.</w:t>
      </w:r>
    </w:p>
    <w:p w14:paraId="5CECB882" w14:textId="5AC4C5C8" w:rsidR="001156DF" w:rsidRDefault="001156DF" w:rsidP="001156DF">
      <w:pPr>
        <w:jc w:val="both"/>
        <w:rPr>
          <w:rFonts w:ascii="Roboto" w:eastAsia="Roboto" w:hAnsi="Roboto" w:cs="Roboto"/>
        </w:rPr>
      </w:pPr>
      <w:r>
        <w:rPr>
          <w:rFonts w:ascii="Roboto" w:eastAsia="Roboto" w:hAnsi="Roboto" w:cs="Roboto"/>
        </w:rPr>
        <w:t>Esto es diferente al throughput que se habló anteriormente, cuando involucra más de un request ahí se tendrá que hacer o un average load test o un throughput con lo cual el flujo puede cambiar.</w:t>
      </w:r>
    </w:p>
    <w:p w14:paraId="49E477E0" w14:textId="024221CF" w:rsidR="001156DF" w:rsidRDefault="001156DF" w:rsidP="001156DF">
      <w:pPr>
        <w:jc w:val="both"/>
        <w:rPr>
          <w:rFonts w:ascii="Roboto" w:eastAsia="Roboto" w:hAnsi="Roboto" w:cs="Roboto"/>
        </w:rPr>
      </w:pPr>
      <w:r>
        <w:rPr>
          <w:rFonts w:ascii="Roboto" w:eastAsia="Roboto" w:hAnsi="Roboto" w:cs="Roboto"/>
        </w:rPr>
        <w:t>PU de un componente que tiene un solo request.</w:t>
      </w:r>
    </w:p>
    <w:p w14:paraId="3E17B84C" w14:textId="684F4837" w:rsidR="001156DF" w:rsidRDefault="001156DF" w:rsidP="001156DF">
      <w:pPr>
        <w:jc w:val="both"/>
        <w:rPr>
          <w:rFonts w:ascii="Roboto" w:eastAsia="Roboto" w:hAnsi="Roboto" w:cs="Roboto"/>
        </w:rPr>
      </w:pPr>
      <w:r>
        <w:rPr>
          <w:rFonts w:ascii="Roboto" w:eastAsia="Roboto" w:hAnsi="Roboto" w:cs="Roboto"/>
        </w:rPr>
        <w:t>Si se inyecta 100 usuarios por segundo el throughput puede hacer estos 100 por segundo, pero, dependiendo como se vea se tendrá iteraciones x segundo y request x segundo sesgado, no es lo mismo el home que el Login o seleccionar producto en cuanto a su tiempo de respuesta.</w:t>
      </w:r>
    </w:p>
    <w:p w14:paraId="773E3948" w14:textId="66DC96BA" w:rsidR="001156DF" w:rsidRDefault="001156DF">
      <w:pPr>
        <w:rPr>
          <w:rFonts w:ascii="Roboto" w:eastAsia="Roboto" w:hAnsi="Roboto" w:cs="Roboto"/>
        </w:rPr>
      </w:pPr>
      <w:r>
        <w:rPr>
          <w:rFonts w:ascii="Roboto" w:eastAsia="Roboto" w:hAnsi="Roboto" w:cs="Roboto"/>
        </w:rPr>
        <w:t>Cuando se mide el throughput que es el caudal de velocidad con el cual los usuarios están entrando y saliendo a ese flujo de velocidad efectiva se llama throughput.</w:t>
      </w:r>
    </w:p>
    <w:p w14:paraId="378F4F50" w14:textId="200EDEA2" w:rsidR="001156DF" w:rsidRDefault="00970371">
      <w:pPr>
        <w:rPr>
          <w:rFonts w:ascii="Roboto" w:eastAsia="Roboto" w:hAnsi="Roboto" w:cs="Roboto"/>
        </w:rPr>
      </w:pPr>
      <w:r>
        <w:rPr>
          <w:rFonts w:ascii="Roboto" w:eastAsia="Roboto" w:hAnsi="Roboto" w:cs="Roboto"/>
        </w:rPr>
        <w:t>La prueba de carga busca saber como se comporta nuestro sistema con una carga promedio y ver sus métricas para ver como esta en estado estable.</w:t>
      </w:r>
    </w:p>
    <w:p w14:paraId="757FC03E" w14:textId="7AC60B54" w:rsidR="00970371" w:rsidRDefault="00970371">
      <w:pPr>
        <w:rPr>
          <w:rFonts w:ascii="Roboto" w:eastAsia="Roboto" w:hAnsi="Roboto" w:cs="Roboto"/>
        </w:rPr>
      </w:pPr>
      <w:r w:rsidRPr="00970371">
        <w:rPr>
          <w:rFonts w:ascii="Roboto" w:eastAsia="Roboto" w:hAnsi="Roboto" w:cs="Roboto"/>
          <w:noProof/>
        </w:rPr>
        <w:drawing>
          <wp:inline distT="0" distB="0" distL="0" distR="0" wp14:anchorId="1AAD87B5" wp14:editId="284CC7F8">
            <wp:extent cx="5276851" cy="2712377"/>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70"/>
                    <a:stretch>
                      <a:fillRect/>
                    </a:stretch>
                  </pic:blipFill>
                  <pic:spPr>
                    <a:xfrm>
                      <a:off x="0" y="0"/>
                      <a:ext cx="5280577" cy="2714292"/>
                    </a:xfrm>
                    <a:prstGeom prst="rect">
                      <a:avLst/>
                    </a:prstGeom>
                  </pic:spPr>
                </pic:pic>
              </a:graphicData>
            </a:graphic>
          </wp:inline>
        </w:drawing>
      </w:r>
    </w:p>
    <w:p w14:paraId="3BCC5A05" w14:textId="39196EEA" w:rsidR="001156DF" w:rsidRDefault="00970371" w:rsidP="00970371">
      <w:pPr>
        <w:jc w:val="both"/>
        <w:rPr>
          <w:rFonts w:ascii="Roboto" w:eastAsia="Roboto" w:hAnsi="Roboto" w:cs="Roboto"/>
        </w:rPr>
      </w:pPr>
      <w:r>
        <w:rPr>
          <w:rFonts w:ascii="Roboto" w:eastAsia="Roboto" w:hAnsi="Roboto" w:cs="Roboto"/>
        </w:rPr>
        <w:t>Es una prueba de carga en la que buscamos un punto en el cual el sistema pueda degradarse el degradamiento del sistema es lo que llamamos estrés.</w:t>
      </w:r>
    </w:p>
    <w:p w14:paraId="2DC4B105" w14:textId="4DC88B5B" w:rsidR="00AF61F8" w:rsidRDefault="00970371" w:rsidP="00970371">
      <w:pPr>
        <w:jc w:val="both"/>
        <w:rPr>
          <w:rFonts w:ascii="Roboto" w:eastAsia="Roboto" w:hAnsi="Roboto" w:cs="Roboto"/>
        </w:rPr>
      </w:pPr>
      <w:r>
        <w:rPr>
          <w:rFonts w:ascii="Roboto" w:eastAsia="Roboto" w:hAnsi="Roboto" w:cs="Roboto"/>
        </w:rPr>
        <w:t>La diferencia real es que si nuestro promedio es 50 VU´s x segundo colocamos mas hasta que los tiempos de servicio comienzan a cambiar y detectamos un posible cuello de botella dependiendo el servicio que se esta probando, hasta que cause estrés.</w:t>
      </w:r>
    </w:p>
    <w:p w14:paraId="2197014B" w14:textId="4E63A8F5" w:rsidR="00970371" w:rsidRDefault="007D0018">
      <w:pPr>
        <w:rPr>
          <w:rFonts w:ascii="Roboto" w:eastAsia="Roboto" w:hAnsi="Roboto" w:cs="Roboto"/>
        </w:rPr>
      </w:pPr>
      <w:r w:rsidRPr="007D0018">
        <w:rPr>
          <w:rFonts w:ascii="Roboto" w:eastAsia="Roboto" w:hAnsi="Roboto" w:cs="Roboto"/>
          <w:noProof/>
        </w:rPr>
        <w:drawing>
          <wp:inline distT="0" distB="0" distL="0" distR="0" wp14:anchorId="6055AAAD" wp14:editId="518196FF">
            <wp:extent cx="5277587" cy="2991267"/>
            <wp:effectExtent l="0" t="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71"/>
                    <a:stretch>
                      <a:fillRect/>
                    </a:stretch>
                  </pic:blipFill>
                  <pic:spPr>
                    <a:xfrm>
                      <a:off x="0" y="0"/>
                      <a:ext cx="5277587" cy="2991267"/>
                    </a:xfrm>
                    <a:prstGeom prst="rect">
                      <a:avLst/>
                    </a:prstGeom>
                  </pic:spPr>
                </pic:pic>
              </a:graphicData>
            </a:graphic>
          </wp:inline>
        </w:drawing>
      </w:r>
    </w:p>
    <w:p w14:paraId="1693173A" w14:textId="3F8E0441" w:rsidR="00AF61F8" w:rsidRDefault="007D0018" w:rsidP="007D0018">
      <w:pPr>
        <w:jc w:val="both"/>
        <w:rPr>
          <w:rFonts w:ascii="Roboto" w:eastAsia="Roboto" w:hAnsi="Roboto" w:cs="Roboto"/>
        </w:rPr>
      </w:pPr>
      <w:r>
        <w:rPr>
          <w:rFonts w:ascii="Roboto" w:eastAsia="Roboto" w:hAnsi="Roboto" w:cs="Roboto"/>
        </w:rPr>
        <w:lastRenderedPageBreak/>
        <w:t>Esta se conoce como una prueba de resistencia involucra como tal ver como se comporta a lo largo del tiempo con carga promedio o menos de la carga es larga en el tiempo y aporta en cierto momento memory lead se necesitan ventanas de tiempo mas altas y se ve en monitoreo como línea hacia arriba como estar hasta el tope y reinicia el sistema.</w:t>
      </w:r>
    </w:p>
    <w:p w14:paraId="464608FB" w14:textId="1643270C" w:rsidR="007D0018" w:rsidRDefault="007D0018" w:rsidP="007D0018">
      <w:pPr>
        <w:jc w:val="both"/>
        <w:rPr>
          <w:rFonts w:ascii="Roboto" w:eastAsia="Roboto" w:hAnsi="Roboto" w:cs="Roboto"/>
        </w:rPr>
      </w:pPr>
      <w:r>
        <w:rPr>
          <w:rFonts w:ascii="Roboto" w:eastAsia="Roboto" w:hAnsi="Roboto" w:cs="Roboto"/>
        </w:rPr>
        <w:t>Estas pueden ser muy largas por los tiempos que se pondrán para realizarse.</w:t>
      </w:r>
    </w:p>
    <w:p w14:paraId="293DADD5" w14:textId="77777777" w:rsidR="007D0018" w:rsidRDefault="007D0018">
      <w:pPr>
        <w:rPr>
          <w:rFonts w:ascii="Roboto" w:eastAsia="Roboto" w:hAnsi="Roboto" w:cs="Roboto"/>
        </w:rPr>
      </w:pPr>
    </w:p>
    <w:p w14:paraId="08BE4B3B" w14:textId="4E9C40C9" w:rsidR="00D245AE" w:rsidRDefault="007D0018">
      <w:pPr>
        <w:rPr>
          <w:rFonts w:ascii="Roboto" w:eastAsia="Roboto" w:hAnsi="Roboto" w:cs="Roboto"/>
        </w:rPr>
      </w:pPr>
      <w:r w:rsidRPr="007D0018">
        <w:rPr>
          <w:rFonts w:ascii="Roboto" w:eastAsia="Roboto" w:hAnsi="Roboto" w:cs="Roboto"/>
          <w:noProof/>
        </w:rPr>
        <w:drawing>
          <wp:inline distT="0" distB="0" distL="0" distR="0" wp14:anchorId="2D4C6297" wp14:editId="666F1597">
            <wp:extent cx="5287113" cy="2915057"/>
            <wp:effectExtent l="0" t="0" r="8890" b="0"/>
            <wp:docPr id="30" name="Imagen 30"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10;&#10;Descripción generada automáticamente con confianza media"/>
                    <pic:cNvPicPr/>
                  </pic:nvPicPr>
                  <pic:blipFill>
                    <a:blip r:embed="rId72"/>
                    <a:stretch>
                      <a:fillRect/>
                    </a:stretch>
                  </pic:blipFill>
                  <pic:spPr>
                    <a:xfrm>
                      <a:off x="0" y="0"/>
                      <a:ext cx="5287113" cy="2915057"/>
                    </a:xfrm>
                    <a:prstGeom prst="rect">
                      <a:avLst/>
                    </a:prstGeom>
                  </pic:spPr>
                </pic:pic>
              </a:graphicData>
            </a:graphic>
          </wp:inline>
        </w:drawing>
      </w:r>
    </w:p>
    <w:p w14:paraId="5B6E2D51" w14:textId="562EA26B" w:rsidR="007D0018" w:rsidRDefault="007D0018">
      <w:pPr>
        <w:rPr>
          <w:rFonts w:ascii="Roboto" w:eastAsia="Roboto" w:hAnsi="Roboto" w:cs="Roboto"/>
        </w:rPr>
      </w:pPr>
      <w:r>
        <w:rPr>
          <w:rFonts w:ascii="Roboto" w:eastAsia="Roboto" w:hAnsi="Roboto" w:cs="Roboto"/>
        </w:rPr>
        <w:t xml:space="preserve">Pruebas de aceleración inmediata de nuestro aplicativo, </w:t>
      </w:r>
      <w:r w:rsidR="00093483">
        <w:rPr>
          <w:rFonts w:ascii="Roboto" w:eastAsia="Roboto" w:hAnsi="Roboto" w:cs="Roboto"/>
        </w:rPr>
        <w:t>y como viaja esto en nuestro servicio por ejemplo un pico elevado y ver como se comporta con esto y saber si no se caerá debido a esta aceleración de peticiones el sistema debe escalar, aguantar y luego desescalar y volver a punto estable si en alguno de estos momentos nuestros sistema se cae o entra en un estrés hay que validar para que aguante el pico o spike.</w:t>
      </w:r>
    </w:p>
    <w:p w14:paraId="5619C361" w14:textId="77777777" w:rsidR="00093483" w:rsidRDefault="00093483">
      <w:pPr>
        <w:rPr>
          <w:rFonts w:ascii="Roboto" w:eastAsia="Roboto" w:hAnsi="Roboto" w:cs="Roboto"/>
        </w:rPr>
      </w:pPr>
    </w:p>
    <w:p w14:paraId="0695ADAD" w14:textId="41FCC0E4" w:rsidR="00093483" w:rsidRDefault="00093483">
      <w:pPr>
        <w:rPr>
          <w:rFonts w:ascii="Roboto" w:eastAsia="Roboto" w:hAnsi="Roboto" w:cs="Roboto"/>
        </w:rPr>
      </w:pPr>
      <w:r w:rsidRPr="00093483">
        <w:rPr>
          <w:rFonts w:ascii="Roboto" w:eastAsia="Roboto" w:hAnsi="Roboto" w:cs="Roboto"/>
          <w:noProof/>
        </w:rPr>
        <w:drawing>
          <wp:inline distT="0" distB="0" distL="0" distR="0" wp14:anchorId="22779FDB" wp14:editId="623C6508">
            <wp:extent cx="5258534" cy="3038899"/>
            <wp:effectExtent l="0" t="0" r="0" b="9525"/>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pic:nvPicPr>
                  <pic:blipFill>
                    <a:blip r:embed="rId73"/>
                    <a:stretch>
                      <a:fillRect/>
                    </a:stretch>
                  </pic:blipFill>
                  <pic:spPr>
                    <a:xfrm>
                      <a:off x="0" y="0"/>
                      <a:ext cx="5258534" cy="3038899"/>
                    </a:xfrm>
                    <a:prstGeom prst="rect">
                      <a:avLst/>
                    </a:prstGeom>
                  </pic:spPr>
                </pic:pic>
              </a:graphicData>
            </a:graphic>
          </wp:inline>
        </w:drawing>
      </w:r>
    </w:p>
    <w:p w14:paraId="29892B59" w14:textId="184812E0" w:rsidR="009B0374" w:rsidRDefault="00093483" w:rsidP="009B0374">
      <w:pPr>
        <w:jc w:val="both"/>
        <w:rPr>
          <w:rFonts w:ascii="Roboto" w:eastAsia="Roboto" w:hAnsi="Roboto" w:cs="Roboto"/>
        </w:rPr>
      </w:pPr>
      <w:r>
        <w:rPr>
          <w:rFonts w:ascii="Roboto" w:eastAsia="Roboto" w:hAnsi="Roboto" w:cs="Roboto"/>
        </w:rPr>
        <w:t xml:space="preserve">Esta prueba se realiza para saber el punto en el cual se rompe el sistema, </w:t>
      </w:r>
      <w:r w:rsidR="009B0374">
        <w:rPr>
          <w:rFonts w:ascii="Roboto" w:eastAsia="Roboto" w:hAnsi="Roboto" w:cs="Roboto"/>
        </w:rPr>
        <w:t>estrés es cuando se degrada el sistema o aplicativo, si continuo con este estrés llegara un punto en que se rompe o hay errores, ahí entra el criterio dependiendo que se cayo si estoy probando un sistema E2E y se cae el home no se necesita seguir probando mientras que, si se cae la BD, podemos seguir y ver hasta que punto puede afectar la caída.</w:t>
      </w:r>
    </w:p>
    <w:p w14:paraId="37F592A0" w14:textId="77777777" w:rsidR="009B0374" w:rsidRDefault="009B0374">
      <w:pPr>
        <w:rPr>
          <w:rFonts w:ascii="Roboto" w:eastAsia="Roboto" w:hAnsi="Roboto" w:cs="Roboto"/>
        </w:rPr>
      </w:pPr>
    </w:p>
    <w:p w14:paraId="0509E6AD" w14:textId="2008D0BA" w:rsidR="00093483" w:rsidRDefault="00093483">
      <w:pPr>
        <w:rPr>
          <w:rFonts w:ascii="Roboto" w:eastAsia="Roboto" w:hAnsi="Roboto" w:cs="Roboto"/>
        </w:rPr>
      </w:pPr>
    </w:p>
    <w:p w14:paraId="0D3C2FA3" w14:textId="58FC3F4E" w:rsidR="009B0374" w:rsidRDefault="009B0374">
      <w:pPr>
        <w:rPr>
          <w:rFonts w:ascii="Roboto" w:eastAsia="Roboto" w:hAnsi="Roboto" w:cs="Roboto"/>
        </w:rPr>
      </w:pPr>
    </w:p>
    <w:p w14:paraId="60156AED" w14:textId="30B3ECE7" w:rsidR="009B0374" w:rsidRDefault="009B0374">
      <w:pPr>
        <w:rPr>
          <w:rFonts w:ascii="Roboto" w:eastAsia="Roboto" w:hAnsi="Roboto" w:cs="Roboto"/>
        </w:rPr>
      </w:pPr>
    </w:p>
    <w:p w14:paraId="0194157D" w14:textId="35081BA3" w:rsidR="009B0374" w:rsidRDefault="007A5C01">
      <w:pPr>
        <w:rPr>
          <w:rFonts w:ascii="Roboto" w:eastAsia="Roboto" w:hAnsi="Roboto" w:cs="Roboto"/>
        </w:rPr>
      </w:pPr>
      <w:r w:rsidRPr="007A5C01">
        <w:rPr>
          <w:rFonts w:ascii="Roboto" w:eastAsia="Roboto" w:hAnsi="Roboto" w:cs="Roboto"/>
          <w:noProof/>
        </w:rPr>
        <w:lastRenderedPageBreak/>
        <w:drawing>
          <wp:inline distT="0" distB="0" distL="0" distR="0" wp14:anchorId="4E0EC962" wp14:editId="15BAEC19">
            <wp:extent cx="5295899" cy="2825394"/>
            <wp:effectExtent l="0" t="0" r="635" b="0"/>
            <wp:docPr id="32" name="Imagen 32" descr="Imagen que contiene interior, techo, cocin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ior, techo, cocina, tabla&#10;&#10;Descripción generada automáticamente"/>
                    <pic:cNvPicPr/>
                  </pic:nvPicPr>
                  <pic:blipFill>
                    <a:blip r:embed="rId74"/>
                    <a:stretch>
                      <a:fillRect/>
                    </a:stretch>
                  </pic:blipFill>
                  <pic:spPr>
                    <a:xfrm>
                      <a:off x="0" y="0"/>
                      <a:ext cx="5300174" cy="2827674"/>
                    </a:xfrm>
                    <a:prstGeom prst="rect">
                      <a:avLst/>
                    </a:prstGeom>
                  </pic:spPr>
                </pic:pic>
              </a:graphicData>
            </a:graphic>
          </wp:inline>
        </w:drawing>
      </w:r>
    </w:p>
    <w:p w14:paraId="131918C1" w14:textId="44D7641A" w:rsidR="007A5C01" w:rsidRDefault="007A5C01">
      <w:pPr>
        <w:rPr>
          <w:rFonts w:ascii="Roboto" w:eastAsia="Roboto" w:hAnsi="Roboto" w:cs="Roboto"/>
        </w:rPr>
      </w:pPr>
    </w:p>
    <w:p w14:paraId="162817EF" w14:textId="3FF9247A" w:rsidR="007A5C01" w:rsidRDefault="007A5C01">
      <w:pPr>
        <w:rPr>
          <w:rFonts w:ascii="Roboto" w:eastAsia="Roboto" w:hAnsi="Roboto" w:cs="Roboto"/>
          <w:b/>
          <w:bCs/>
        </w:rPr>
      </w:pPr>
      <w:r w:rsidRPr="007A5C01">
        <w:rPr>
          <w:rFonts w:ascii="Roboto" w:eastAsia="Roboto" w:hAnsi="Roboto" w:cs="Roboto"/>
          <w:b/>
          <w:bCs/>
        </w:rPr>
        <w:t>COMO SE HACIAN LAS PRUEBAS ANTERIORMENTE.</w:t>
      </w:r>
    </w:p>
    <w:p w14:paraId="53F92D64" w14:textId="77777777" w:rsidR="007A5C01" w:rsidRPr="007A5C01" w:rsidRDefault="007A5C01">
      <w:pPr>
        <w:rPr>
          <w:rFonts w:ascii="Roboto" w:eastAsia="Roboto" w:hAnsi="Roboto" w:cs="Roboto"/>
          <w:b/>
          <w:bCs/>
        </w:rPr>
      </w:pPr>
    </w:p>
    <w:p w14:paraId="10D87859" w14:textId="3D17FB2A" w:rsidR="007A5C01" w:rsidRDefault="007A5C01">
      <w:pPr>
        <w:rPr>
          <w:rFonts w:ascii="Roboto" w:eastAsia="Roboto" w:hAnsi="Roboto" w:cs="Roboto"/>
        </w:rPr>
      </w:pPr>
      <w:r w:rsidRPr="007A5C01">
        <w:rPr>
          <w:rFonts w:ascii="Roboto" w:eastAsia="Roboto" w:hAnsi="Roboto" w:cs="Roboto"/>
          <w:noProof/>
        </w:rPr>
        <w:drawing>
          <wp:inline distT="0" distB="0" distL="0" distR="0" wp14:anchorId="5C0B446F" wp14:editId="02306334">
            <wp:extent cx="5257800" cy="2815119"/>
            <wp:effectExtent l="0" t="0" r="0" b="4445"/>
            <wp:docPr id="33" name="Imagen 3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10;&#10;Descripción generada automáticamente"/>
                    <pic:cNvPicPr/>
                  </pic:nvPicPr>
                  <pic:blipFill>
                    <a:blip r:embed="rId75"/>
                    <a:stretch>
                      <a:fillRect/>
                    </a:stretch>
                  </pic:blipFill>
                  <pic:spPr>
                    <a:xfrm>
                      <a:off x="0" y="0"/>
                      <a:ext cx="5259955" cy="2816273"/>
                    </a:xfrm>
                    <a:prstGeom prst="rect">
                      <a:avLst/>
                    </a:prstGeom>
                  </pic:spPr>
                </pic:pic>
              </a:graphicData>
            </a:graphic>
          </wp:inline>
        </w:drawing>
      </w:r>
    </w:p>
    <w:p w14:paraId="0A5E4D49" w14:textId="7C6E3DC3" w:rsidR="00D245AE" w:rsidRDefault="00D245AE">
      <w:pPr>
        <w:rPr>
          <w:rFonts w:ascii="Roboto" w:eastAsia="Roboto" w:hAnsi="Roboto" w:cs="Roboto"/>
        </w:rPr>
      </w:pPr>
    </w:p>
    <w:p w14:paraId="2C4465DD" w14:textId="0F84EBBE" w:rsidR="00FA69FA" w:rsidRPr="00FA69FA" w:rsidRDefault="00FA69FA">
      <w:pPr>
        <w:rPr>
          <w:rFonts w:ascii="Roboto" w:eastAsia="Roboto" w:hAnsi="Roboto" w:cs="Roboto"/>
          <w:b/>
          <w:bCs/>
        </w:rPr>
      </w:pPr>
      <w:r w:rsidRPr="00FA69FA">
        <w:rPr>
          <w:rFonts w:ascii="Roboto" w:eastAsia="Roboto" w:hAnsi="Roboto" w:cs="Roboto"/>
          <w:b/>
          <w:bCs/>
        </w:rPr>
        <w:t>COMO SE HACEN PRUEBAS MODERNAMENTE.</w:t>
      </w:r>
    </w:p>
    <w:p w14:paraId="795487C0" w14:textId="77777777" w:rsidR="00FA69FA" w:rsidRDefault="00FA69FA">
      <w:pPr>
        <w:rPr>
          <w:rFonts w:ascii="Roboto" w:eastAsia="Roboto" w:hAnsi="Roboto" w:cs="Roboto"/>
        </w:rPr>
      </w:pPr>
    </w:p>
    <w:p w14:paraId="000000A9" w14:textId="7BDC58D3" w:rsidR="001554D8" w:rsidRDefault="00FA69FA">
      <w:pPr>
        <w:rPr>
          <w:rFonts w:ascii="Roboto" w:eastAsia="Roboto" w:hAnsi="Roboto" w:cs="Roboto"/>
        </w:rPr>
      </w:pPr>
      <w:r w:rsidRPr="00FA69FA">
        <w:rPr>
          <w:rFonts w:ascii="Roboto" w:eastAsia="Roboto" w:hAnsi="Roboto" w:cs="Roboto"/>
          <w:noProof/>
        </w:rPr>
        <w:drawing>
          <wp:inline distT="0" distB="0" distL="0" distR="0" wp14:anchorId="4F487DE7" wp14:editId="2B12EC73">
            <wp:extent cx="5277587" cy="2972215"/>
            <wp:effectExtent l="0" t="0" r="0" b="0"/>
            <wp:docPr id="34" name="Imagen 3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Descripción generada automáticamente"/>
                    <pic:cNvPicPr/>
                  </pic:nvPicPr>
                  <pic:blipFill>
                    <a:blip r:embed="rId76"/>
                    <a:stretch>
                      <a:fillRect/>
                    </a:stretch>
                  </pic:blipFill>
                  <pic:spPr>
                    <a:xfrm>
                      <a:off x="0" y="0"/>
                      <a:ext cx="5277587" cy="2972215"/>
                    </a:xfrm>
                    <a:prstGeom prst="rect">
                      <a:avLst/>
                    </a:prstGeom>
                  </pic:spPr>
                </pic:pic>
              </a:graphicData>
            </a:graphic>
          </wp:inline>
        </w:drawing>
      </w:r>
      <w:r w:rsidR="001C50C6">
        <w:rPr>
          <w:rFonts w:ascii="Roboto" w:eastAsia="Roboto" w:hAnsi="Roboto" w:cs="Roboto"/>
        </w:rPr>
        <w:br/>
      </w:r>
      <w:r w:rsidR="001C50C6">
        <w:br w:type="page"/>
      </w:r>
    </w:p>
    <w:p w14:paraId="000000B1" w14:textId="4F83A8DA" w:rsidR="001554D8" w:rsidRDefault="000C018D">
      <w:pPr>
        <w:rPr>
          <w:rFonts w:ascii="Roboto" w:eastAsia="Roboto" w:hAnsi="Roboto" w:cs="Roboto"/>
        </w:rPr>
      </w:pPr>
      <w:bookmarkStart w:id="40" w:name="_cpoipx95y0cx" w:colFirst="0" w:colLast="0"/>
      <w:bookmarkEnd w:id="40"/>
      <w:r w:rsidRPr="000C018D">
        <w:rPr>
          <w:rFonts w:ascii="Roboto" w:eastAsia="Roboto" w:hAnsi="Roboto" w:cs="Roboto"/>
          <w:noProof/>
        </w:rPr>
        <w:lastRenderedPageBreak/>
        <w:drawing>
          <wp:inline distT="0" distB="0" distL="0" distR="0" wp14:anchorId="7D78D2BB" wp14:editId="1F395C5A">
            <wp:extent cx="5268060" cy="2934109"/>
            <wp:effectExtent l="0" t="0" r="8890" b="0"/>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77"/>
                    <a:stretch>
                      <a:fillRect/>
                    </a:stretch>
                  </pic:blipFill>
                  <pic:spPr>
                    <a:xfrm>
                      <a:off x="0" y="0"/>
                      <a:ext cx="5268060" cy="2934109"/>
                    </a:xfrm>
                    <a:prstGeom prst="rect">
                      <a:avLst/>
                    </a:prstGeom>
                  </pic:spPr>
                </pic:pic>
              </a:graphicData>
            </a:graphic>
          </wp:inline>
        </w:drawing>
      </w:r>
    </w:p>
    <w:p w14:paraId="59F67B46" w14:textId="5046A69E" w:rsidR="000C018D" w:rsidRDefault="000C018D" w:rsidP="006305F6">
      <w:pPr>
        <w:jc w:val="both"/>
        <w:rPr>
          <w:rFonts w:ascii="Roboto" w:eastAsia="Roboto" w:hAnsi="Roboto" w:cs="Roboto"/>
        </w:rPr>
      </w:pPr>
      <w:r>
        <w:rPr>
          <w:rFonts w:ascii="Roboto" w:eastAsia="Roboto" w:hAnsi="Roboto" w:cs="Roboto"/>
        </w:rPr>
        <w:t>Pruebas de todos los endpoints de forma progresiva por componentes de forma sencilla.</w:t>
      </w:r>
    </w:p>
    <w:p w14:paraId="1C4C9D65" w14:textId="3F41EEFF" w:rsidR="000C018D" w:rsidRDefault="000C018D" w:rsidP="006305F6">
      <w:pPr>
        <w:jc w:val="both"/>
        <w:rPr>
          <w:rFonts w:ascii="Roboto" w:eastAsia="Roboto" w:hAnsi="Roboto" w:cs="Roboto"/>
        </w:rPr>
      </w:pPr>
      <w:r>
        <w:rPr>
          <w:rFonts w:ascii="Roboto" w:eastAsia="Roboto" w:hAnsi="Roboto" w:cs="Roboto"/>
        </w:rPr>
        <w:t>Al agregarse a un flujo CI/CD se pueden realizar pruebas regresivas de performance o un CT continu</w:t>
      </w:r>
      <w:r w:rsidR="006305F6">
        <w:rPr>
          <w:rFonts w:ascii="Roboto" w:eastAsia="Roboto" w:hAnsi="Roboto" w:cs="Roboto"/>
        </w:rPr>
        <w:t>ou</w:t>
      </w:r>
      <w:r>
        <w:rPr>
          <w:rFonts w:ascii="Roboto" w:eastAsia="Roboto" w:hAnsi="Roboto" w:cs="Roboto"/>
        </w:rPr>
        <w:t>s testing, con esto se puede armar un plan de confianza o plan de disponibilidad.</w:t>
      </w:r>
    </w:p>
    <w:p w14:paraId="5F7A911D" w14:textId="7C1DF5A0" w:rsidR="006305F6" w:rsidRDefault="006305F6" w:rsidP="006305F6">
      <w:pPr>
        <w:jc w:val="both"/>
        <w:rPr>
          <w:rFonts w:ascii="Roboto" w:eastAsia="Roboto" w:hAnsi="Roboto" w:cs="Roboto"/>
        </w:rPr>
      </w:pPr>
    </w:p>
    <w:p w14:paraId="2464F124" w14:textId="37DD5C29" w:rsidR="006305F6" w:rsidRDefault="006305F6" w:rsidP="006305F6">
      <w:pPr>
        <w:jc w:val="both"/>
        <w:rPr>
          <w:rFonts w:ascii="Roboto" w:eastAsia="Roboto" w:hAnsi="Roboto" w:cs="Roboto"/>
        </w:rPr>
      </w:pPr>
      <w:r w:rsidRPr="006305F6">
        <w:rPr>
          <w:rFonts w:ascii="Roboto" w:eastAsia="Roboto" w:hAnsi="Roboto" w:cs="Roboto"/>
          <w:noProof/>
        </w:rPr>
        <w:drawing>
          <wp:inline distT="0" distB="0" distL="0" distR="0" wp14:anchorId="41AC4069" wp14:editId="40F5FC50">
            <wp:extent cx="5277587" cy="2934109"/>
            <wp:effectExtent l="0" t="0" r="0" b="0"/>
            <wp:docPr id="36" name="Imagen 3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Una captura de pantalla de una computadora&#10;&#10;Descripción generada automáticamente"/>
                    <pic:cNvPicPr/>
                  </pic:nvPicPr>
                  <pic:blipFill>
                    <a:blip r:embed="rId78"/>
                    <a:stretch>
                      <a:fillRect/>
                    </a:stretch>
                  </pic:blipFill>
                  <pic:spPr>
                    <a:xfrm>
                      <a:off x="0" y="0"/>
                      <a:ext cx="5277587" cy="2934109"/>
                    </a:xfrm>
                    <a:prstGeom prst="rect">
                      <a:avLst/>
                    </a:prstGeom>
                  </pic:spPr>
                </pic:pic>
              </a:graphicData>
            </a:graphic>
          </wp:inline>
        </w:drawing>
      </w:r>
    </w:p>
    <w:p w14:paraId="4225553B" w14:textId="1912B690" w:rsidR="006305F6" w:rsidRDefault="006305F6" w:rsidP="006305F6">
      <w:pPr>
        <w:jc w:val="both"/>
        <w:rPr>
          <w:rFonts w:ascii="Roboto" w:eastAsia="Roboto" w:hAnsi="Roboto" w:cs="Roboto"/>
        </w:rPr>
      </w:pPr>
      <w:r>
        <w:rPr>
          <w:rFonts w:ascii="Roboto" w:eastAsia="Roboto" w:hAnsi="Roboto" w:cs="Roboto"/>
        </w:rPr>
        <w:t>El la antigua forma la</w:t>
      </w:r>
      <w:r w:rsidR="00E06833">
        <w:rPr>
          <w:rFonts w:ascii="Roboto" w:eastAsia="Roboto" w:hAnsi="Roboto" w:cs="Roboto"/>
        </w:rPr>
        <w:t xml:space="preserve">s pruebas de performance eran realizadas por un especialista en pruebas de performance ahora todos pueden realizar pruebas de performance desde desarrolladores, QA´s, </w:t>
      </w:r>
      <w:r w:rsidR="00A83569">
        <w:rPr>
          <w:rFonts w:ascii="Roboto" w:eastAsia="Roboto" w:hAnsi="Roboto" w:cs="Roboto"/>
        </w:rPr>
        <w:t>etc.</w:t>
      </w:r>
      <w:r w:rsidR="00E06833">
        <w:rPr>
          <w:rFonts w:ascii="Roboto" w:eastAsia="Roboto" w:hAnsi="Roboto" w:cs="Roboto"/>
        </w:rPr>
        <w:t>, es un esfuerzo de equipo.</w:t>
      </w:r>
    </w:p>
    <w:p w14:paraId="568F1769" w14:textId="15AF3690" w:rsidR="00E06833" w:rsidRDefault="00E06833" w:rsidP="006305F6">
      <w:pPr>
        <w:jc w:val="both"/>
        <w:rPr>
          <w:rFonts w:ascii="Roboto" w:eastAsia="Roboto" w:hAnsi="Roboto" w:cs="Roboto"/>
        </w:rPr>
      </w:pPr>
      <w:r w:rsidRPr="00E06833">
        <w:rPr>
          <w:rFonts w:ascii="Roboto" w:eastAsia="Roboto" w:hAnsi="Roboto" w:cs="Roboto"/>
          <w:noProof/>
        </w:rPr>
        <w:drawing>
          <wp:inline distT="0" distB="0" distL="0" distR="0" wp14:anchorId="30129173" wp14:editId="11E6FB8A">
            <wp:extent cx="5114216" cy="2640459"/>
            <wp:effectExtent l="0" t="0" r="0" b="7620"/>
            <wp:docPr id="37" name="Imagen 3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Sitio web&#10;&#10;Descripción generada automáticamente"/>
                    <pic:cNvPicPr/>
                  </pic:nvPicPr>
                  <pic:blipFill>
                    <a:blip r:embed="rId79"/>
                    <a:stretch>
                      <a:fillRect/>
                    </a:stretch>
                  </pic:blipFill>
                  <pic:spPr>
                    <a:xfrm>
                      <a:off x="0" y="0"/>
                      <a:ext cx="5124506" cy="2645772"/>
                    </a:xfrm>
                    <a:prstGeom prst="rect">
                      <a:avLst/>
                    </a:prstGeom>
                  </pic:spPr>
                </pic:pic>
              </a:graphicData>
            </a:graphic>
          </wp:inline>
        </w:drawing>
      </w:r>
    </w:p>
    <w:p w14:paraId="7DCCEF00" w14:textId="77777777" w:rsidR="00E06833" w:rsidRDefault="00E06833" w:rsidP="006305F6">
      <w:pPr>
        <w:jc w:val="both"/>
        <w:rPr>
          <w:rFonts w:ascii="Roboto" w:eastAsia="Roboto" w:hAnsi="Roboto" w:cs="Roboto"/>
        </w:rPr>
      </w:pPr>
    </w:p>
    <w:p w14:paraId="786D8C9B" w14:textId="7DF27C6A" w:rsidR="00E06833" w:rsidRDefault="00E06833" w:rsidP="006305F6">
      <w:pPr>
        <w:jc w:val="both"/>
        <w:rPr>
          <w:rFonts w:ascii="Roboto" w:eastAsia="Roboto" w:hAnsi="Roboto" w:cs="Roboto"/>
        </w:rPr>
      </w:pPr>
      <w:r w:rsidRPr="00E06833">
        <w:rPr>
          <w:rFonts w:ascii="Roboto" w:eastAsia="Roboto" w:hAnsi="Roboto" w:cs="Roboto"/>
          <w:noProof/>
        </w:rPr>
        <w:drawing>
          <wp:inline distT="0" distB="0" distL="0" distR="0" wp14:anchorId="03BBBBE9" wp14:editId="32946F0B">
            <wp:extent cx="5114957" cy="3318553"/>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80"/>
                    <a:stretch>
                      <a:fillRect/>
                    </a:stretch>
                  </pic:blipFill>
                  <pic:spPr>
                    <a:xfrm>
                      <a:off x="0" y="0"/>
                      <a:ext cx="5121306" cy="3322672"/>
                    </a:xfrm>
                    <a:prstGeom prst="rect">
                      <a:avLst/>
                    </a:prstGeom>
                  </pic:spPr>
                </pic:pic>
              </a:graphicData>
            </a:graphic>
          </wp:inline>
        </w:drawing>
      </w:r>
    </w:p>
    <w:p w14:paraId="5A9BE0FF" w14:textId="77777777" w:rsidR="00A83569" w:rsidRDefault="00A83569" w:rsidP="006305F6">
      <w:pPr>
        <w:jc w:val="both"/>
        <w:rPr>
          <w:rFonts w:ascii="Roboto" w:eastAsia="Roboto" w:hAnsi="Roboto" w:cs="Roboto"/>
        </w:rPr>
      </w:pPr>
    </w:p>
    <w:p w14:paraId="79F8D6F1" w14:textId="302EB8BE" w:rsidR="000C018D" w:rsidRDefault="00E06833">
      <w:pPr>
        <w:rPr>
          <w:rFonts w:ascii="Roboto" w:eastAsia="Roboto" w:hAnsi="Roboto" w:cs="Roboto"/>
        </w:rPr>
      </w:pPr>
      <w:r w:rsidRPr="00E06833">
        <w:rPr>
          <w:noProof/>
        </w:rPr>
        <w:drawing>
          <wp:inline distT="0" distB="0" distL="0" distR="0" wp14:anchorId="796482AD" wp14:editId="3330CFD5">
            <wp:extent cx="5114925" cy="3338630"/>
            <wp:effectExtent l="0" t="0" r="0" b="0"/>
            <wp:docPr id="39" name="Imagen 3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Teams&#10;&#10;Descripción generada automáticamente"/>
                    <pic:cNvPicPr/>
                  </pic:nvPicPr>
                  <pic:blipFill>
                    <a:blip r:embed="rId81"/>
                    <a:stretch>
                      <a:fillRect/>
                    </a:stretch>
                  </pic:blipFill>
                  <pic:spPr>
                    <a:xfrm>
                      <a:off x="0" y="0"/>
                      <a:ext cx="5147569" cy="3359938"/>
                    </a:xfrm>
                    <a:prstGeom prst="rect">
                      <a:avLst/>
                    </a:prstGeom>
                  </pic:spPr>
                </pic:pic>
              </a:graphicData>
            </a:graphic>
          </wp:inline>
        </w:drawing>
      </w:r>
    </w:p>
    <w:p w14:paraId="0B722193" w14:textId="5814E0C6" w:rsidR="00A83569" w:rsidRDefault="00A83569">
      <w:pPr>
        <w:rPr>
          <w:rFonts w:ascii="Roboto" w:eastAsia="Roboto" w:hAnsi="Roboto" w:cs="Roboto"/>
        </w:rPr>
      </w:pPr>
    </w:p>
    <w:p w14:paraId="33FFE65F" w14:textId="5B7376D5" w:rsidR="00A83569" w:rsidRDefault="00A83569" w:rsidP="00A83569">
      <w:pPr>
        <w:jc w:val="both"/>
        <w:rPr>
          <w:rFonts w:ascii="Roboto" w:eastAsia="Roboto" w:hAnsi="Roboto" w:cs="Roboto"/>
        </w:rPr>
      </w:pPr>
      <w:r w:rsidRPr="00A83569">
        <w:rPr>
          <w:rFonts w:ascii="Roboto" w:eastAsia="Roboto" w:hAnsi="Roboto" w:cs="Roboto"/>
          <w:b/>
          <w:bCs/>
        </w:rPr>
        <w:t>K6</w:t>
      </w:r>
      <w:r>
        <w:rPr>
          <w:rFonts w:ascii="Roboto" w:eastAsia="Roboto" w:hAnsi="Roboto" w:cs="Roboto"/>
        </w:rPr>
        <w:t xml:space="preserve"> Es una herramienta de código abierto, y es una plataforma de paga también para poder realizar pruebas de performance a cargo de grafana.</w:t>
      </w:r>
    </w:p>
    <w:p w14:paraId="41497500" w14:textId="71AC7A89" w:rsidR="00A83569" w:rsidRDefault="00A83569">
      <w:pPr>
        <w:rPr>
          <w:rFonts w:ascii="Roboto" w:eastAsia="Roboto" w:hAnsi="Roboto" w:cs="Roboto"/>
        </w:rPr>
      </w:pPr>
      <w:r w:rsidRPr="00A83569">
        <w:rPr>
          <w:rFonts w:ascii="Roboto" w:eastAsia="Roboto" w:hAnsi="Roboto" w:cs="Roboto"/>
          <w:noProof/>
        </w:rPr>
        <w:lastRenderedPageBreak/>
        <w:drawing>
          <wp:inline distT="0" distB="0" distL="0" distR="0" wp14:anchorId="0D11ED4C" wp14:editId="43DC3365">
            <wp:extent cx="5267326" cy="3380198"/>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82"/>
                    <a:stretch>
                      <a:fillRect/>
                    </a:stretch>
                  </pic:blipFill>
                  <pic:spPr>
                    <a:xfrm>
                      <a:off x="0" y="0"/>
                      <a:ext cx="5274420" cy="3384750"/>
                    </a:xfrm>
                    <a:prstGeom prst="rect">
                      <a:avLst/>
                    </a:prstGeom>
                  </pic:spPr>
                </pic:pic>
              </a:graphicData>
            </a:graphic>
          </wp:inline>
        </w:drawing>
      </w:r>
    </w:p>
    <w:p w14:paraId="00E5D99A" w14:textId="517C19B1" w:rsidR="00A83569" w:rsidRDefault="00A83569">
      <w:pPr>
        <w:rPr>
          <w:rFonts w:ascii="Roboto" w:eastAsia="Roboto" w:hAnsi="Roboto" w:cs="Roboto"/>
        </w:rPr>
      </w:pPr>
    </w:p>
    <w:p w14:paraId="20F27AF3" w14:textId="4D321B6D" w:rsidR="00A83569" w:rsidRDefault="00A83569" w:rsidP="00A83569">
      <w:pPr>
        <w:jc w:val="both"/>
        <w:rPr>
          <w:rFonts w:ascii="Roboto" w:eastAsia="Roboto" w:hAnsi="Roboto" w:cs="Roboto"/>
        </w:rPr>
      </w:pPr>
      <w:r>
        <w:rPr>
          <w:rFonts w:ascii="Roboto" w:eastAsia="Roboto" w:hAnsi="Roboto" w:cs="Roboto"/>
        </w:rPr>
        <w:t>En una sola maquina se pueden virtualizar hasta 40000 VU´s con lo cual es una herramienta muy sólida en el mercado, la otra herramienta es JMeter con java, aunque es sabido que utiliza mucha memoria.</w:t>
      </w:r>
    </w:p>
    <w:p w14:paraId="5CA1C35C" w14:textId="2F0D357F" w:rsidR="00A83569" w:rsidRDefault="00D9410D" w:rsidP="00A83569">
      <w:pPr>
        <w:jc w:val="both"/>
        <w:rPr>
          <w:rFonts w:ascii="Roboto" w:eastAsia="Roboto" w:hAnsi="Roboto" w:cs="Roboto"/>
        </w:rPr>
      </w:pPr>
      <w:r w:rsidRPr="00D9410D">
        <w:rPr>
          <w:rFonts w:ascii="Roboto" w:eastAsia="Roboto" w:hAnsi="Roboto" w:cs="Roboto"/>
          <w:noProof/>
        </w:rPr>
        <w:drawing>
          <wp:inline distT="0" distB="0" distL="0" distR="0" wp14:anchorId="28CA10C5" wp14:editId="6AF221EB">
            <wp:extent cx="5277587" cy="2962688"/>
            <wp:effectExtent l="0" t="0" r="0" b="9525"/>
            <wp:docPr id="42" name="Imagen 4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Aplicación&#10;&#10;Descripción generada automáticamente"/>
                    <pic:cNvPicPr/>
                  </pic:nvPicPr>
                  <pic:blipFill>
                    <a:blip r:embed="rId83"/>
                    <a:stretch>
                      <a:fillRect/>
                    </a:stretch>
                  </pic:blipFill>
                  <pic:spPr>
                    <a:xfrm>
                      <a:off x="0" y="0"/>
                      <a:ext cx="5277587" cy="2962688"/>
                    </a:xfrm>
                    <a:prstGeom prst="rect">
                      <a:avLst/>
                    </a:prstGeom>
                  </pic:spPr>
                </pic:pic>
              </a:graphicData>
            </a:graphic>
          </wp:inline>
        </w:drawing>
      </w:r>
    </w:p>
    <w:p w14:paraId="6D2240C8" w14:textId="6DB04227" w:rsidR="00D9410D" w:rsidRDefault="00D9410D" w:rsidP="00A83569">
      <w:pPr>
        <w:jc w:val="both"/>
        <w:rPr>
          <w:rFonts w:ascii="Roboto" w:eastAsia="Roboto" w:hAnsi="Roboto" w:cs="Roboto"/>
        </w:rPr>
      </w:pPr>
      <w:r>
        <w:rPr>
          <w:rFonts w:ascii="Roboto" w:eastAsia="Roboto" w:hAnsi="Roboto" w:cs="Roboto"/>
        </w:rPr>
        <w:t>Los script de K6 están hechos en JavaScript, pero mediante una rutina este los transforma internamente en código de GO pues k6 está desarrollado en Golang.</w:t>
      </w:r>
    </w:p>
    <w:p w14:paraId="1DE6B5C0" w14:textId="4D7893DD" w:rsidR="00D9410D" w:rsidRDefault="00D9410D" w:rsidP="00A83569">
      <w:pPr>
        <w:jc w:val="both"/>
        <w:rPr>
          <w:rFonts w:ascii="Roboto" w:eastAsia="Roboto" w:hAnsi="Roboto" w:cs="Roboto"/>
        </w:rPr>
      </w:pPr>
      <w:r>
        <w:rPr>
          <w:rFonts w:ascii="Roboto" w:eastAsia="Roboto" w:hAnsi="Roboto" w:cs="Roboto"/>
        </w:rPr>
        <w:t>Tiene algunas limitaciones con librerías de NodeJS y algunas librerías de buscadores.</w:t>
      </w:r>
    </w:p>
    <w:p w14:paraId="25CD6738" w14:textId="38F9BF4E" w:rsidR="00D9410D" w:rsidRDefault="00D9410D" w:rsidP="00A83569">
      <w:pPr>
        <w:jc w:val="both"/>
        <w:rPr>
          <w:rFonts w:ascii="Roboto" w:eastAsia="Roboto" w:hAnsi="Roboto" w:cs="Roboto"/>
        </w:rPr>
      </w:pPr>
      <w:r w:rsidRPr="00D9410D">
        <w:rPr>
          <w:rFonts w:ascii="Roboto" w:eastAsia="Roboto" w:hAnsi="Roboto" w:cs="Roboto"/>
          <w:noProof/>
        </w:rPr>
        <w:lastRenderedPageBreak/>
        <w:drawing>
          <wp:inline distT="0" distB="0" distL="0" distR="0" wp14:anchorId="16F752F9" wp14:editId="2936DE45">
            <wp:extent cx="5249008" cy="2981741"/>
            <wp:effectExtent l="0" t="0" r="8890" b="9525"/>
            <wp:docPr id="44" name="Imagen 4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Aplicación&#10;&#10;Descripción generada automáticamente"/>
                    <pic:cNvPicPr/>
                  </pic:nvPicPr>
                  <pic:blipFill>
                    <a:blip r:embed="rId84"/>
                    <a:stretch>
                      <a:fillRect/>
                    </a:stretch>
                  </pic:blipFill>
                  <pic:spPr>
                    <a:xfrm>
                      <a:off x="0" y="0"/>
                      <a:ext cx="5249008" cy="2981741"/>
                    </a:xfrm>
                    <a:prstGeom prst="rect">
                      <a:avLst/>
                    </a:prstGeom>
                  </pic:spPr>
                </pic:pic>
              </a:graphicData>
            </a:graphic>
          </wp:inline>
        </w:drawing>
      </w:r>
    </w:p>
    <w:p w14:paraId="602CDCB0" w14:textId="576E214E" w:rsidR="00D9410D" w:rsidRDefault="00D9410D" w:rsidP="00A83569">
      <w:pPr>
        <w:jc w:val="both"/>
        <w:rPr>
          <w:rFonts w:ascii="Roboto" w:eastAsia="Roboto" w:hAnsi="Roboto" w:cs="Roboto"/>
        </w:rPr>
      </w:pPr>
      <w:r w:rsidRPr="00D9410D">
        <w:rPr>
          <w:rFonts w:ascii="Roboto" w:eastAsia="Roboto" w:hAnsi="Roboto" w:cs="Roboto"/>
          <w:noProof/>
        </w:rPr>
        <w:drawing>
          <wp:inline distT="0" distB="0" distL="0" distR="0" wp14:anchorId="4F7B3BA0" wp14:editId="45AB4B22">
            <wp:extent cx="5249008" cy="2972215"/>
            <wp:effectExtent l="0" t="0" r="8890" b="0"/>
            <wp:docPr id="45" name="Imagen 4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Captura de pantalla de un celular&#10;&#10;Descripción generada automáticamente"/>
                    <pic:cNvPicPr/>
                  </pic:nvPicPr>
                  <pic:blipFill>
                    <a:blip r:embed="rId85"/>
                    <a:stretch>
                      <a:fillRect/>
                    </a:stretch>
                  </pic:blipFill>
                  <pic:spPr>
                    <a:xfrm>
                      <a:off x="0" y="0"/>
                      <a:ext cx="5249008" cy="2972215"/>
                    </a:xfrm>
                    <a:prstGeom prst="rect">
                      <a:avLst/>
                    </a:prstGeom>
                  </pic:spPr>
                </pic:pic>
              </a:graphicData>
            </a:graphic>
          </wp:inline>
        </w:drawing>
      </w:r>
    </w:p>
    <w:p w14:paraId="370091E4" w14:textId="56D2E62C" w:rsidR="00D9410D" w:rsidRDefault="00D9410D" w:rsidP="00A83569">
      <w:pPr>
        <w:jc w:val="both"/>
        <w:rPr>
          <w:rFonts w:ascii="Roboto" w:eastAsia="Roboto" w:hAnsi="Roboto" w:cs="Roboto"/>
        </w:rPr>
      </w:pPr>
      <w:r w:rsidRPr="00D9410D">
        <w:rPr>
          <w:rFonts w:ascii="Roboto" w:eastAsia="Roboto" w:hAnsi="Roboto" w:cs="Roboto"/>
          <w:noProof/>
        </w:rPr>
        <w:drawing>
          <wp:inline distT="0" distB="0" distL="0" distR="0" wp14:anchorId="7EA5415B" wp14:editId="24C93A6B">
            <wp:extent cx="5258534" cy="2943636"/>
            <wp:effectExtent l="0" t="0" r="0" b="9525"/>
            <wp:docPr id="46" name="Imagen 4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Sitio web&#10;&#10;Descripción generada automáticamente"/>
                    <pic:cNvPicPr/>
                  </pic:nvPicPr>
                  <pic:blipFill>
                    <a:blip r:embed="rId86"/>
                    <a:stretch>
                      <a:fillRect/>
                    </a:stretch>
                  </pic:blipFill>
                  <pic:spPr>
                    <a:xfrm>
                      <a:off x="0" y="0"/>
                      <a:ext cx="5258534" cy="2943636"/>
                    </a:xfrm>
                    <a:prstGeom prst="rect">
                      <a:avLst/>
                    </a:prstGeom>
                  </pic:spPr>
                </pic:pic>
              </a:graphicData>
            </a:graphic>
          </wp:inline>
        </w:drawing>
      </w:r>
    </w:p>
    <w:p w14:paraId="73D514E0" w14:textId="77777777" w:rsidR="00D9410D" w:rsidRDefault="00D9410D" w:rsidP="00A83569">
      <w:pPr>
        <w:jc w:val="both"/>
        <w:rPr>
          <w:rFonts w:ascii="Roboto" w:eastAsia="Roboto" w:hAnsi="Roboto" w:cs="Roboto"/>
        </w:rPr>
      </w:pPr>
    </w:p>
    <w:p w14:paraId="47BDFEB7" w14:textId="77777777" w:rsidR="00D9410D" w:rsidRDefault="00D9410D" w:rsidP="00A83569">
      <w:pPr>
        <w:jc w:val="both"/>
        <w:rPr>
          <w:rFonts w:ascii="Roboto" w:eastAsia="Roboto" w:hAnsi="Roboto" w:cs="Roboto"/>
        </w:rPr>
      </w:pPr>
    </w:p>
    <w:p w14:paraId="1E7889A3" w14:textId="6DD416C3" w:rsidR="00A83569" w:rsidRDefault="00D9410D">
      <w:pPr>
        <w:rPr>
          <w:rFonts w:ascii="Roboto" w:eastAsia="Roboto" w:hAnsi="Roboto" w:cs="Roboto"/>
        </w:rPr>
      </w:pPr>
      <w:r w:rsidRPr="00D9410D">
        <w:rPr>
          <w:rFonts w:ascii="Roboto" w:eastAsia="Roboto" w:hAnsi="Roboto" w:cs="Roboto"/>
          <w:noProof/>
        </w:rPr>
        <w:lastRenderedPageBreak/>
        <w:drawing>
          <wp:inline distT="0" distB="0" distL="0" distR="0" wp14:anchorId="25373FA0" wp14:editId="5390B637">
            <wp:extent cx="5277587" cy="2953162"/>
            <wp:effectExtent l="0" t="0" r="0" b="0"/>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87"/>
                    <a:stretch>
                      <a:fillRect/>
                    </a:stretch>
                  </pic:blipFill>
                  <pic:spPr>
                    <a:xfrm>
                      <a:off x="0" y="0"/>
                      <a:ext cx="5277587" cy="2953162"/>
                    </a:xfrm>
                    <a:prstGeom prst="rect">
                      <a:avLst/>
                    </a:prstGeom>
                  </pic:spPr>
                </pic:pic>
              </a:graphicData>
            </a:graphic>
          </wp:inline>
        </w:drawing>
      </w:r>
    </w:p>
    <w:p w14:paraId="7C7A2C40" w14:textId="77777777" w:rsidR="00B75D5C" w:rsidRDefault="00B75D5C">
      <w:pPr>
        <w:rPr>
          <w:rFonts w:ascii="Roboto" w:eastAsia="Roboto" w:hAnsi="Roboto" w:cs="Roboto"/>
        </w:rPr>
      </w:pPr>
    </w:p>
    <w:p w14:paraId="50116CE6" w14:textId="24A79A7D" w:rsidR="00D9410D" w:rsidRDefault="00C87011">
      <w:pPr>
        <w:rPr>
          <w:rFonts w:ascii="Roboto" w:eastAsia="Roboto" w:hAnsi="Roboto" w:cs="Roboto"/>
        </w:rPr>
      </w:pPr>
      <w:r w:rsidRPr="00C87011">
        <w:rPr>
          <w:rFonts w:ascii="Roboto" w:eastAsia="Roboto" w:hAnsi="Roboto" w:cs="Roboto"/>
          <w:noProof/>
        </w:rPr>
        <w:drawing>
          <wp:inline distT="0" distB="0" distL="0" distR="0" wp14:anchorId="496F3782" wp14:editId="4AB161F9">
            <wp:extent cx="5268060" cy="2962688"/>
            <wp:effectExtent l="0" t="0" r="8890" b="9525"/>
            <wp:docPr id="48" name="Imagen 4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con confianza media"/>
                    <pic:cNvPicPr/>
                  </pic:nvPicPr>
                  <pic:blipFill>
                    <a:blip r:embed="rId88"/>
                    <a:stretch>
                      <a:fillRect/>
                    </a:stretch>
                  </pic:blipFill>
                  <pic:spPr>
                    <a:xfrm>
                      <a:off x="0" y="0"/>
                      <a:ext cx="5268060" cy="2962688"/>
                    </a:xfrm>
                    <a:prstGeom prst="rect">
                      <a:avLst/>
                    </a:prstGeom>
                  </pic:spPr>
                </pic:pic>
              </a:graphicData>
            </a:graphic>
          </wp:inline>
        </w:drawing>
      </w:r>
    </w:p>
    <w:p w14:paraId="4CDE6B3A" w14:textId="77777777" w:rsidR="00B75D5C" w:rsidRDefault="00B75D5C">
      <w:pPr>
        <w:rPr>
          <w:rFonts w:ascii="Roboto" w:eastAsia="Roboto" w:hAnsi="Roboto" w:cs="Roboto"/>
        </w:rPr>
      </w:pPr>
    </w:p>
    <w:p w14:paraId="63A42657" w14:textId="78AD1059" w:rsidR="00B75D5C" w:rsidRDefault="00B75D5C">
      <w:pPr>
        <w:rPr>
          <w:rFonts w:ascii="Roboto" w:eastAsia="Roboto" w:hAnsi="Roboto" w:cs="Roboto"/>
        </w:rPr>
      </w:pPr>
      <w:r w:rsidRPr="00C87011">
        <w:rPr>
          <w:noProof/>
        </w:rPr>
        <w:drawing>
          <wp:inline distT="0" distB="0" distL="0" distR="0" wp14:anchorId="22592C28" wp14:editId="06E5457E">
            <wp:extent cx="5304135" cy="3470314"/>
            <wp:effectExtent l="0" t="0" r="0" b="0"/>
            <wp:docPr id="49" name="Imagen 49"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hat o mensaje de texto&#10;&#10;Descripción generada automáticamente"/>
                    <pic:cNvPicPr/>
                  </pic:nvPicPr>
                  <pic:blipFill>
                    <a:blip r:embed="rId89"/>
                    <a:stretch>
                      <a:fillRect/>
                    </a:stretch>
                  </pic:blipFill>
                  <pic:spPr>
                    <a:xfrm>
                      <a:off x="0" y="0"/>
                      <a:ext cx="5327296" cy="3485467"/>
                    </a:xfrm>
                    <a:prstGeom prst="rect">
                      <a:avLst/>
                    </a:prstGeom>
                  </pic:spPr>
                </pic:pic>
              </a:graphicData>
            </a:graphic>
          </wp:inline>
        </w:drawing>
      </w:r>
    </w:p>
    <w:p w14:paraId="6F871071" w14:textId="25D94F15" w:rsidR="00C87011" w:rsidRDefault="00C87011">
      <w:pPr>
        <w:pStyle w:val="Ttulo3"/>
      </w:pPr>
      <w:bookmarkStart w:id="41" w:name="_xc2zxb1i6e2t" w:colFirst="0" w:colLast="0"/>
      <w:bookmarkEnd w:id="41"/>
      <w:r w:rsidRPr="00C87011">
        <w:lastRenderedPageBreak/>
        <w:t xml:space="preserve"> </w:t>
      </w:r>
    </w:p>
    <w:p w14:paraId="587ECC0A" w14:textId="694C9560" w:rsidR="00C87011" w:rsidRPr="003679EA" w:rsidRDefault="00C87011" w:rsidP="003679EA">
      <w:pPr>
        <w:pStyle w:val="Ttulo3"/>
        <w:jc w:val="both"/>
        <w:rPr>
          <w:rFonts w:ascii="Roboto" w:hAnsi="Roboto"/>
          <w:color w:val="FF0000"/>
          <w:sz w:val="22"/>
          <w:szCs w:val="22"/>
        </w:rPr>
      </w:pPr>
      <w:r w:rsidRPr="003679EA">
        <w:rPr>
          <w:rFonts w:ascii="Roboto" w:hAnsi="Roboto"/>
          <w:color w:val="FF0000"/>
          <w:sz w:val="22"/>
          <w:szCs w:val="22"/>
        </w:rPr>
        <w:t>*Puede que si se puede caer el internet al hacer cargas altas de VU´s de ahí porque se debe validar la latencia preferiblemente desde el sitio de trabajo no desde la casa o en modo remoto pues esta tendrá sus variaciones.</w:t>
      </w:r>
    </w:p>
    <w:p w14:paraId="2013347C" w14:textId="0E2E1F23" w:rsidR="003679EA" w:rsidRDefault="00B55849">
      <w:pPr>
        <w:pStyle w:val="Ttulo3"/>
        <w:rPr>
          <w:rFonts w:ascii="Roboto Light" w:hAnsi="Roboto Light"/>
          <w:sz w:val="22"/>
          <w:szCs w:val="22"/>
        </w:rPr>
      </w:pPr>
      <w:r w:rsidRPr="00B55849">
        <w:rPr>
          <w:rFonts w:ascii="Roboto Light" w:hAnsi="Roboto Light"/>
          <w:noProof/>
          <w:sz w:val="22"/>
          <w:szCs w:val="22"/>
        </w:rPr>
        <w:drawing>
          <wp:inline distT="0" distB="0" distL="0" distR="0" wp14:anchorId="1A6D2F59" wp14:editId="69BE348F">
            <wp:extent cx="5258534" cy="2934109"/>
            <wp:effectExtent l="0" t="0" r="0" b="0"/>
            <wp:docPr id="51" name="Imagen 5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Texto&#10;&#10;Descripción generada automáticamente"/>
                    <pic:cNvPicPr/>
                  </pic:nvPicPr>
                  <pic:blipFill>
                    <a:blip r:embed="rId90"/>
                    <a:stretch>
                      <a:fillRect/>
                    </a:stretch>
                  </pic:blipFill>
                  <pic:spPr>
                    <a:xfrm>
                      <a:off x="0" y="0"/>
                      <a:ext cx="5258534" cy="2934109"/>
                    </a:xfrm>
                    <a:prstGeom prst="rect">
                      <a:avLst/>
                    </a:prstGeom>
                  </pic:spPr>
                </pic:pic>
              </a:graphicData>
            </a:graphic>
          </wp:inline>
        </w:drawing>
      </w:r>
      <w:r w:rsidR="00C87011" w:rsidRPr="00C87011">
        <w:rPr>
          <w:rFonts w:ascii="Roboto Light" w:hAnsi="Roboto Light"/>
          <w:sz w:val="22"/>
          <w:szCs w:val="22"/>
        </w:rPr>
        <w:t xml:space="preserve"> </w:t>
      </w:r>
    </w:p>
    <w:p w14:paraId="32156F06" w14:textId="77777777" w:rsidR="00B55849" w:rsidRDefault="003679EA" w:rsidP="00B75D5C">
      <w:pPr>
        <w:pStyle w:val="Ttulo3"/>
        <w:jc w:val="both"/>
        <w:rPr>
          <w:rFonts w:ascii="Roboto" w:hAnsi="Roboto"/>
          <w:color w:val="auto"/>
          <w:sz w:val="22"/>
          <w:szCs w:val="22"/>
        </w:rPr>
      </w:pPr>
      <w:r w:rsidRPr="003679EA">
        <w:rPr>
          <w:rFonts w:ascii="Roboto" w:hAnsi="Roboto"/>
          <w:color w:val="auto"/>
          <w:sz w:val="22"/>
          <w:szCs w:val="22"/>
        </w:rPr>
        <w:t xml:space="preserve">Por cada usuario se ejecutarán </w:t>
      </w:r>
      <w:r>
        <w:rPr>
          <w:rFonts w:ascii="Roboto" w:hAnsi="Roboto"/>
          <w:color w:val="auto"/>
          <w:sz w:val="22"/>
          <w:szCs w:val="22"/>
        </w:rPr>
        <w:t>“</w:t>
      </w:r>
      <w:r w:rsidRPr="003679EA">
        <w:rPr>
          <w:rFonts w:ascii="Roboto" w:hAnsi="Roboto"/>
          <w:color w:val="auto"/>
          <w:sz w:val="22"/>
          <w:szCs w:val="22"/>
        </w:rPr>
        <w:t>X</w:t>
      </w:r>
      <w:r>
        <w:rPr>
          <w:rFonts w:ascii="Roboto" w:hAnsi="Roboto"/>
          <w:color w:val="auto"/>
          <w:sz w:val="22"/>
          <w:szCs w:val="22"/>
        </w:rPr>
        <w:t>”</w:t>
      </w:r>
      <w:r w:rsidRPr="003679EA">
        <w:rPr>
          <w:rFonts w:ascii="Roboto" w:hAnsi="Roboto"/>
          <w:color w:val="auto"/>
          <w:sz w:val="22"/>
          <w:szCs w:val="22"/>
        </w:rPr>
        <w:t xml:space="preserve"> cantidad de iteraciones</w:t>
      </w:r>
      <w:r w:rsidR="00B55849">
        <w:rPr>
          <w:rFonts w:ascii="Roboto" w:hAnsi="Roboto"/>
          <w:color w:val="auto"/>
          <w:sz w:val="22"/>
          <w:szCs w:val="22"/>
        </w:rPr>
        <w:t>, en uno de los casos se multiplica y en otro se divide dependiendo de las pruebas que se busquen cubrir.</w:t>
      </w:r>
    </w:p>
    <w:p w14:paraId="7C55F89B" w14:textId="689E6DB0" w:rsidR="00B55849" w:rsidRDefault="00B55849" w:rsidP="00B75D5C">
      <w:pPr>
        <w:pStyle w:val="Ttulo3"/>
        <w:jc w:val="both"/>
        <w:rPr>
          <w:rFonts w:ascii="Roboto" w:hAnsi="Roboto"/>
          <w:b/>
          <w:bCs/>
          <w:color w:val="FF0000"/>
          <w:sz w:val="22"/>
          <w:szCs w:val="22"/>
        </w:rPr>
      </w:pPr>
      <w:r w:rsidRPr="00B55849">
        <w:rPr>
          <w:rFonts w:ascii="Roboto" w:hAnsi="Roboto"/>
          <w:b/>
          <w:bCs/>
          <w:color w:val="FF0000"/>
          <w:sz w:val="22"/>
          <w:szCs w:val="22"/>
        </w:rPr>
        <w:t>*La mejor forma de poder correr K6 es a través de un Docker embebido en la computadora que tengamos</w:t>
      </w:r>
      <w:r>
        <w:rPr>
          <w:rFonts w:ascii="Roboto" w:hAnsi="Roboto"/>
          <w:b/>
          <w:bCs/>
          <w:color w:val="FF0000"/>
          <w:sz w:val="22"/>
          <w:szCs w:val="22"/>
        </w:rPr>
        <w:t>, es la mejor forma de ejecutarse en un enfoque de trabajo</w:t>
      </w:r>
      <w:r w:rsidRPr="00B55849">
        <w:rPr>
          <w:rFonts w:ascii="Roboto" w:hAnsi="Roboto"/>
          <w:b/>
          <w:bCs/>
          <w:color w:val="FF0000"/>
          <w:sz w:val="22"/>
          <w:szCs w:val="22"/>
        </w:rPr>
        <w:t>.</w:t>
      </w:r>
    </w:p>
    <w:p w14:paraId="5606DEC2" w14:textId="6C9A91F2" w:rsidR="00B55849" w:rsidRDefault="00B55849" w:rsidP="00B75D5C">
      <w:pPr>
        <w:jc w:val="both"/>
      </w:pPr>
      <w:r>
        <w:t xml:space="preserve">Ramping escalera arriba, estamos hablando de throughput </w:t>
      </w:r>
      <w:r w:rsidR="00B75D5C">
        <w:t>es constant arrival y ramping arrival.</w:t>
      </w:r>
    </w:p>
    <w:p w14:paraId="00DDE7D4" w14:textId="36903314" w:rsidR="00B75D5C" w:rsidRDefault="00B75D5C" w:rsidP="00B55849">
      <w:r w:rsidRPr="00B75D5C">
        <w:rPr>
          <w:noProof/>
        </w:rPr>
        <w:drawing>
          <wp:inline distT="0" distB="0" distL="0" distR="0" wp14:anchorId="2322B906" wp14:editId="0620E224">
            <wp:extent cx="5134692" cy="2991267"/>
            <wp:effectExtent l="0" t="0" r="8890" b="0"/>
            <wp:docPr id="52" name="Imagen 52"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 Diagrama de Venn&#10;&#10;Descripción generada automáticamente"/>
                    <pic:cNvPicPr/>
                  </pic:nvPicPr>
                  <pic:blipFill>
                    <a:blip r:embed="rId91"/>
                    <a:stretch>
                      <a:fillRect/>
                    </a:stretch>
                  </pic:blipFill>
                  <pic:spPr>
                    <a:xfrm>
                      <a:off x="0" y="0"/>
                      <a:ext cx="5134692" cy="2991267"/>
                    </a:xfrm>
                    <a:prstGeom prst="rect">
                      <a:avLst/>
                    </a:prstGeom>
                  </pic:spPr>
                </pic:pic>
              </a:graphicData>
            </a:graphic>
          </wp:inline>
        </w:drawing>
      </w:r>
    </w:p>
    <w:p w14:paraId="5504625A" w14:textId="2B4ADEF6" w:rsidR="00B75D5C" w:rsidRDefault="00B75D5C" w:rsidP="00B55849"/>
    <w:p w14:paraId="725858EF" w14:textId="500572DD" w:rsidR="00B75D5C" w:rsidRDefault="00B75D5C" w:rsidP="00B55849">
      <w:r w:rsidRPr="00B75D5C">
        <w:rPr>
          <w:noProof/>
        </w:rPr>
        <w:lastRenderedPageBreak/>
        <w:drawing>
          <wp:inline distT="0" distB="0" distL="0" distR="0" wp14:anchorId="4714B06F" wp14:editId="70E9AFAD">
            <wp:extent cx="5134610" cy="2990850"/>
            <wp:effectExtent l="0" t="0" r="889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92"/>
                    <a:stretch>
                      <a:fillRect/>
                    </a:stretch>
                  </pic:blipFill>
                  <pic:spPr>
                    <a:xfrm>
                      <a:off x="0" y="0"/>
                      <a:ext cx="5135613" cy="2991434"/>
                    </a:xfrm>
                    <a:prstGeom prst="rect">
                      <a:avLst/>
                    </a:prstGeom>
                  </pic:spPr>
                </pic:pic>
              </a:graphicData>
            </a:graphic>
          </wp:inline>
        </w:drawing>
      </w:r>
    </w:p>
    <w:p w14:paraId="7C145B3A" w14:textId="6F32B8A8" w:rsidR="00B75D5C" w:rsidRDefault="00B75D5C" w:rsidP="00B55849"/>
    <w:p w14:paraId="07E2F8A6" w14:textId="345570D9" w:rsidR="00B75D5C" w:rsidRDefault="00B75D5C" w:rsidP="00B75D5C">
      <w:pPr>
        <w:jc w:val="both"/>
      </w:pPr>
      <w:r>
        <w:t>Esto aplica también a realizar test unitarios desde Dev, puesto que una prueba de un solo usuario se convierte en una prueba funcional probando E2E.</w:t>
      </w:r>
    </w:p>
    <w:p w14:paraId="4CD6F725" w14:textId="01238B72" w:rsidR="00B75D5C" w:rsidRDefault="00705ACB" w:rsidP="00B55849">
      <w:r w:rsidRPr="00705ACB">
        <w:rPr>
          <w:noProof/>
        </w:rPr>
        <w:drawing>
          <wp:inline distT="0" distB="0" distL="0" distR="0" wp14:anchorId="4BA95800" wp14:editId="3AA1CBB2">
            <wp:extent cx="5268060" cy="2943636"/>
            <wp:effectExtent l="0" t="0" r="0" b="9525"/>
            <wp:docPr id="54" name="Imagen 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10;&#10;Descripción generada automáticamente"/>
                    <pic:cNvPicPr/>
                  </pic:nvPicPr>
                  <pic:blipFill>
                    <a:blip r:embed="rId93"/>
                    <a:stretch>
                      <a:fillRect/>
                    </a:stretch>
                  </pic:blipFill>
                  <pic:spPr>
                    <a:xfrm>
                      <a:off x="0" y="0"/>
                      <a:ext cx="5268060" cy="2943636"/>
                    </a:xfrm>
                    <a:prstGeom prst="rect">
                      <a:avLst/>
                    </a:prstGeom>
                  </pic:spPr>
                </pic:pic>
              </a:graphicData>
            </a:graphic>
          </wp:inline>
        </w:drawing>
      </w:r>
    </w:p>
    <w:p w14:paraId="72B85C79" w14:textId="2103E2B7" w:rsidR="00B75D5C" w:rsidRDefault="00B75D5C" w:rsidP="00B55849"/>
    <w:p w14:paraId="2D1D5B4D" w14:textId="76BB98FB" w:rsidR="00B75D5C" w:rsidRDefault="00C5114A" w:rsidP="00B55849">
      <w:r w:rsidRPr="00C5114A">
        <w:rPr>
          <w:noProof/>
        </w:rPr>
        <w:drawing>
          <wp:inline distT="0" distB="0" distL="0" distR="0" wp14:anchorId="0453470D" wp14:editId="09D9771F">
            <wp:extent cx="5249008" cy="3000794"/>
            <wp:effectExtent l="0" t="0" r="8890" b="9525"/>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94"/>
                    <a:stretch>
                      <a:fillRect/>
                    </a:stretch>
                  </pic:blipFill>
                  <pic:spPr>
                    <a:xfrm>
                      <a:off x="0" y="0"/>
                      <a:ext cx="5249008" cy="3000794"/>
                    </a:xfrm>
                    <a:prstGeom prst="rect">
                      <a:avLst/>
                    </a:prstGeom>
                  </pic:spPr>
                </pic:pic>
              </a:graphicData>
            </a:graphic>
          </wp:inline>
        </w:drawing>
      </w:r>
    </w:p>
    <w:p w14:paraId="15E8C248" w14:textId="1D72099E" w:rsidR="00C5114A" w:rsidRDefault="00C5114A" w:rsidP="00B55849"/>
    <w:p w14:paraId="3AE7B47C" w14:textId="0ADF311A" w:rsidR="00C5114A" w:rsidRDefault="00C5114A" w:rsidP="00B55849">
      <w:r w:rsidRPr="00C5114A">
        <w:rPr>
          <w:noProof/>
        </w:rPr>
        <w:lastRenderedPageBreak/>
        <w:drawing>
          <wp:inline distT="0" distB="0" distL="0" distR="0" wp14:anchorId="34C413C2" wp14:editId="6136BFE8">
            <wp:extent cx="5268060" cy="3000794"/>
            <wp:effectExtent l="0" t="0" r="0" b="952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95"/>
                    <a:stretch>
                      <a:fillRect/>
                    </a:stretch>
                  </pic:blipFill>
                  <pic:spPr>
                    <a:xfrm>
                      <a:off x="0" y="0"/>
                      <a:ext cx="5268060" cy="3000794"/>
                    </a:xfrm>
                    <a:prstGeom prst="rect">
                      <a:avLst/>
                    </a:prstGeom>
                  </pic:spPr>
                </pic:pic>
              </a:graphicData>
            </a:graphic>
          </wp:inline>
        </w:drawing>
      </w:r>
    </w:p>
    <w:p w14:paraId="2F6B56C9" w14:textId="22335041" w:rsidR="00707E0A" w:rsidRDefault="00707E0A" w:rsidP="00B55849"/>
    <w:p w14:paraId="259A87FC" w14:textId="598DCE74" w:rsidR="00707E0A" w:rsidRDefault="00707E0A" w:rsidP="00B55849">
      <w:r w:rsidRPr="00707E0A">
        <w:rPr>
          <w:noProof/>
        </w:rPr>
        <w:drawing>
          <wp:inline distT="0" distB="0" distL="0" distR="0" wp14:anchorId="2D10637B" wp14:editId="68C51DF4">
            <wp:extent cx="5268060" cy="3019846"/>
            <wp:effectExtent l="0" t="0" r="8890" b="9525"/>
            <wp:docPr id="60"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Aplicación&#10;&#10;Descripción generada automáticamente"/>
                    <pic:cNvPicPr/>
                  </pic:nvPicPr>
                  <pic:blipFill>
                    <a:blip r:embed="rId96"/>
                    <a:stretch>
                      <a:fillRect/>
                    </a:stretch>
                  </pic:blipFill>
                  <pic:spPr>
                    <a:xfrm>
                      <a:off x="0" y="0"/>
                      <a:ext cx="5268060" cy="3019846"/>
                    </a:xfrm>
                    <a:prstGeom prst="rect">
                      <a:avLst/>
                    </a:prstGeom>
                  </pic:spPr>
                </pic:pic>
              </a:graphicData>
            </a:graphic>
          </wp:inline>
        </w:drawing>
      </w:r>
    </w:p>
    <w:p w14:paraId="30360FA8" w14:textId="5D32C4CB" w:rsidR="00707E0A" w:rsidRDefault="00707E0A" w:rsidP="00B55849">
      <w:r w:rsidRPr="00707E0A">
        <w:rPr>
          <w:noProof/>
        </w:rPr>
        <w:drawing>
          <wp:inline distT="0" distB="0" distL="0" distR="0" wp14:anchorId="7FB476F6" wp14:editId="4944A5B1">
            <wp:extent cx="5306165" cy="3000794"/>
            <wp:effectExtent l="0" t="0" r="0" b="952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97"/>
                    <a:stretch>
                      <a:fillRect/>
                    </a:stretch>
                  </pic:blipFill>
                  <pic:spPr>
                    <a:xfrm>
                      <a:off x="0" y="0"/>
                      <a:ext cx="5306165" cy="3000794"/>
                    </a:xfrm>
                    <a:prstGeom prst="rect">
                      <a:avLst/>
                    </a:prstGeom>
                  </pic:spPr>
                </pic:pic>
              </a:graphicData>
            </a:graphic>
          </wp:inline>
        </w:drawing>
      </w:r>
    </w:p>
    <w:p w14:paraId="350B2AFB" w14:textId="77777777" w:rsidR="00C5114A" w:rsidRDefault="00C5114A" w:rsidP="00B55849"/>
    <w:p w14:paraId="511522CA" w14:textId="6697C66F" w:rsidR="00C5114A" w:rsidRDefault="00C5114A" w:rsidP="00B55849">
      <w:r>
        <w:t>El concepto de caos engineer lo promovió Netflix para poder inyectar errores o fallas.</w:t>
      </w:r>
    </w:p>
    <w:p w14:paraId="67A4745A" w14:textId="77777777" w:rsidR="00C5114A" w:rsidRDefault="00C5114A" w:rsidP="00B55849"/>
    <w:p w14:paraId="0ED530A2" w14:textId="270B8C94" w:rsidR="00C5114A" w:rsidRDefault="00C5114A" w:rsidP="00B55849">
      <w:r w:rsidRPr="00C5114A">
        <w:rPr>
          <w:noProof/>
        </w:rPr>
        <w:lastRenderedPageBreak/>
        <w:drawing>
          <wp:inline distT="0" distB="0" distL="0" distR="0" wp14:anchorId="07A24888" wp14:editId="77C5493E">
            <wp:extent cx="5239481" cy="2915057"/>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98"/>
                    <a:stretch>
                      <a:fillRect/>
                    </a:stretch>
                  </pic:blipFill>
                  <pic:spPr>
                    <a:xfrm>
                      <a:off x="0" y="0"/>
                      <a:ext cx="5239481" cy="2915057"/>
                    </a:xfrm>
                    <a:prstGeom prst="rect">
                      <a:avLst/>
                    </a:prstGeom>
                  </pic:spPr>
                </pic:pic>
              </a:graphicData>
            </a:graphic>
          </wp:inline>
        </w:drawing>
      </w:r>
    </w:p>
    <w:p w14:paraId="011CC975" w14:textId="77777777" w:rsidR="0080520F" w:rsidRPr="00B55849" w:rsidRDefault="0080520F" w:rsidP="00B55849"/>
    <w:p w14:paraId="6AB73B95" w14:textId="3B127C02" w:rsidR="00B55849" w:rsidRDefault="0080520F" w:rsidP="00B55849">
      <w:r w:rsidRPr="0080520F">
        <w:rPr>
          <w:noProof/>
        </w:rPr>
        <w:drawing>
          <wp:inline distT="0" distB="0" distL="0" distR="0" wp14:anchorId="5BF6F90F" wp14:editId="42D957D6">
            <wp:extent cx="5239481" cy="3019846"/>
            <wp:effectExtent l="0" t="0" r="0" b="9525"/>
            <wp:docPr id="58" name="Imagen 5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magen que contiene Interfaz de usuario gráfica&#10;&#10;Descripción generada automáticamente"/>
                    <pic:cNvPicPr/>
                  </pic:nvPicPr>
                  <pic:blipFill>
                    <a:blip r:embed="rId99"/>
                    <a:stretch>
                      <a:fillRect/>
                    </a:stretch>
                  </pic:blipFill>
                  <pic:spPr>
                    <a:xfrm>
                      <a:off x="0" y="0"/>
                      <a:ext cx="5239481" cy="3019846"/>
                    </a:xfrm>
                    <a:prstGeom prst="rect">
                      <a:avLst/>
                    </a:prstGeom>
                  </pic:spPr>
                </pic:pic>
              </a:graphicData>
            </a:graphic>
          </wp:inline>
        </w:drawing>
      </w:r>
    </w:p>
    <w:p w14:paraId="4F2C3F74" w14:textId="6F8B201A" w:rsidR="00707E0A" w:rsidRDefault="00707E0A" w:rsidP="00B55849"/>
    <w:p w14:paraId="475B72EA" w14:textId="18C5F7A7" w:rsidR="00707E0A" w:rsidRPr="00707E0A" w:rsidRDefault="00707E0A" w:rsidP="00B55849">
      <w:pPr>
        <w:rPr>
          <w:b/>
          <w:bCs/>
        </w:rPr>
      </w:pPr>
      <w:r w:rsidRPr="00707E0A">
        <w:rPr>
          <w:b/>
          <w:bCs/>
        </w:rPr>
        <w:t>VISUALIZACION DE LOS RESULTADOS.</w:t>
      </w:r>
    </w:p>
    <w:p w14:paraId="1EE6B44E" w14:textId="139FE423" w:rsidR="00707E0A" w:rsidRDefault="00707E0A" w:rsidP="00B55849"/>
    <w:p w14:paraId="77FFD759" w14:textId="77777777" w:rsidR="00707E0A" w:rsidRDefault="00707E0A" w:rsidP="00B55849"/>
    <w:p w14:paraId="0B3354BC" w14:textId="01E3B2F2" w:rsidR="0080520F" w:rsidRDefault="00707E0A" w:rsidP="00B55849">
      <w:r w:rsidRPr="00707E0A">
        <w:rPr>
          <w:noProof/>
        </w:rPr>
        <w:drawing>
          <wp:inline distT="0" distB="0" distL="0" distR="0" wp14:anchorId="51571119" wp14:editId="1437C879">
            <wp:extent cx="5258534" cy="2953162"/>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100"/>
                    <a:stretch>
                      <a:fillRect/>
                    </a:stretch>
                  </pic:blipFill>
                  <pic:spPr>
                    <a:xfrm>
                      <a:off x="0" y="0"/>
                      <a:ext cx="5258534" cy="2953162"/>
                    </a:xfrm>
                    <a:prstGeom prst="rect">
                      <a:avLst/>
                    </a:prstGeom>
                  </pic:spPr>
                </pic:pic>
              </a:graphicData>
            </a:graphic>
          </wp:inline>
        </w:drawing>
      </w:r>
    </w:p>
    <w:p w14:paraId="1754A165" w14:textId="24C04B01" w:rsidR="008035DA" w:rsidRDefault="008035DA" w:rsidP="00B55849"/>
    <w:p w14:paraId="000A2F66" w14:textId="67ED1561" w:rsidR="008035DA" w:rsidRDefault="008035DA" w:rsidP="00B55849">
      <w:r>
        <w:lastRenderedPageBreak/>
        <w:t>visualización de resultados en terminal.</w:t>
      </w:r>
    </w:p>
    <w:p w14:paraId="405A0C11" w14:textId="77777777" w:rsidR="00707E0A" w:rsidRDefault="00707E0A" w:rsidP="00B55849"/>
    <w:p w14:paraId="69CFADAC" w14:textId="2B00254D" w:rsidR="0080520F" w:rsidRDefault="008035DA" w:rsidP="00B55849">
      <w:r w:rsidRPr="008035DA">
        <w:rPr>
          <w:noProof/>
        </w:rPr>
        <w:drawing>
          <wp:inline distT="0" distB="0" distL="0" distR="0" wp14:anchorId="6C138852" wp14:editId="63B88DEC">
            <wp:extent cx="5100320" cy="2699133"/>
            <wp:effectExtent l="0" t="0" r="5080" b="6350"/>
            <wp:docPr id="63" name="Imagen 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10;&#10;Descripción generada automáticamente"/>
                    <pic:cNvPicPr/>
                  </pic:nvPicPr>
                  <pic:blipFill>
                    <a:blip r:embed="rId101"/>
                    <a:stretch>
                      <a:fillRect/>
                    </a:stretch>
                  </pic:blipFill>
                  <pic:spPr>
                    <a:xfrm>
                      <a:off x="0" y="0"/>
                      <a:ext cx="5111211" cy="2704897"/>
                    </a:xfrm>
                    <a:prstGeom prst="rect">
                      <a:avLst/>
                    </a:prstGeom>
                  </pic:spPr>
                </pic:pic>
              </a:graphicData>
            </a:graphic>
          </wp:inline>
        </w:drawing>
      </w:r>
    </w:p>
    <w:p w14:paraId="3FA3C5AD" w14:textId="08E35B5D" w:rsidR="00EA1A75" w:rsidRDefault="00EA1A75" w:rsidP="00B55849"/>
    <w:p w14:paraId="1534A646" w14:textId="2110060A" w:rsidR="00EA1A75" w:rsidRDefault="00EA1A75" w:rsidP="00B55849">
      <w:r>
        <w:t>Visualización de reporte de resultados.</w:t>
      </w:r>
    </w:p>
    <w:p w14:paraId="7EC47E67" w14:textId="7E87EAF6" w:rsidR="00EA1A75" w:rsidRDefault="00EA1A75" w:rsidP="00B55849">
      <w:r w:rsidRPr="00EA1A75">
        <w:rPr>
          <w:noProof/>
        </w:rPr>
        <w:drawing>
          <wp:inline distT="0" distB="0" distL="0" distR="0" wp14:anchorId="19DA6871" wp14:editId="3CB89D3D">
            <wp:extent cx="5095875" cy="2831335"/>
            <wp:effectExtent l="0" t="0" r="0" b="7620"/>
            <wp:docPr id="64" name="Imagen 6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10;&#10;Descripción generada automáticamente"/>
                    <pic:cNvPicPr/>
                  </pic:nvPicPr>
                  <pic:blipFill>
                    <a:blip r:embed="rId102"/>
                    <a:stretch>
                      <a:fillRect/>
                    </a:stretch>
                  </pic:blipFill>
                  <pic:spPr>
                    <a:xfrm>
                      <a:off x="0" y="0"/>
                      <a:ext cx="5098104" cy="2832573"/>
                    </a:xfrm>
                    <a:prstGeom prst="rect">
                      <a:avLst/>
                    </a:prstGeom>
                  </pic:spPr>
                </pic:pic>
              </a:graphicData>
            </a:graphic>
          </wp:inline>
        </w:drawing>
      </w:r>
    </w:p>
    <w:p w14:paraId="3F4DDAC6" w14:textId="2224B687" w:rsidR="00EA1A75" w:rsidRDefault="00EA1A75" w:rsidP="00B55849"/>
    <w:p w14:paraId="757B1775" w14:textId="475EAB1F" w:rsidR="00EA1A75" w:rsidRDefault="00EA1A75" w:rsidP="00B55849">
      <w:r>
        <w:t>Reporte de prueba de carga o Load Test</w:t>
      </w:r>
    </w:p>
    <w:p w14:paraId="15D79304" w14:textId="005A32EC" w:rsidR="00EA1A75" w:rsidRDefault="00EA1A75" w:rsidP="00B55849">
      <w:r w:rsidRPr="00EA1A75">
        <w:rPr>
          <w:noProof/>
        </w:rPr>
        <w:drawing>
          <wp:inline distT="0" distB="0" distL="0" distR="0" wp14:anchorId="1F6048B3" wp14:editId="4BD1C103">
            <wp:extent cx="5258534" cy="3048425"/>
            <wp:effectExtent l="0" t="0" r="0" b="0"/>
            <wp:docPr id="65" name="Imagen 6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10;&#10;Descripción generada automáticamente"/>
                    <pic:cNvPicPr/>
                  </pic:nvPicPr>
                  <pic:blipFill>
                    <a:blip r:embed="rId103"/>
                    <a:stretch>
                      <a:fillRect/>
                    </a:stretch>
                  </pic:blipFill>
                  <pic:spPr>
                    <a:xfrm>
                      <a:off x="0" y="0"/>
                      <a:ext cx="5258534" cy="3048425"/>
                    </a:xfrm>
                    <a:prstGeom prst="rect">
                      <a:avLst/>
                    </a:prstGeom>
                  </pic:spPr>
                </pic:pic>
              </a:graphicData>
            </a:graphic>
          </wp:inline>
        </w:drawing>
      </w:r>
    </w:p>
    <w:p w14:paraId="1CEF4487" w14:textId="77777777" w:rsidR="00EA1A75" w:rsidRDefault="00EA1A75" w:rsidP="00B55849"/>
    <w:p w14:paraId="460386F5" w14:textId="2591666F" w:rsidR="008035DA" w:rsidRDefault="00EA1A75" w:rsidP="00EA1A75">
      <w:r>
        <w:lastRenderedPageBreak/>
        <w:t>*En el reporte la línea gris son los VU´s que estamos inyectando a la prueba.</w:t>
      </w:r>
    </w:p>
    <w:p w14:paraId="10355653" w14:textId="77777777" w:rsidR="00342C86" w:rsidRDefault="00EA1A75" w:rsidP="00342C86">
      <w:r>
        <w:t xml:space="preserve">*La línea amarilla es el performance que vemos que llega a un punto en el cual va bajando y es errático. </w:t>
      </w:r>
    </w:p>
    <w:p w14:paraId="6BCC1E53" w14:textId="1BFFD0D4" w:rsidR="00EA1A75" w:rsidRDefault="00EA1A75" w:rsidP="00342C86">
      <w:r w:rsidRPr="00342C86">
        <w:t>*La línea azul es el tiempo el cual comienza a subir en cuanto a respuesta</w:t>
      </w:r>
      <w:r w:rsidR="00342C86">
        <w:t xml:space="preserve"> latencia</w:t>
      </w:r>
      <w:r w:rsidRPr="00342C86">
        <w:t>.</w:t>
      </w:r>
    </w:p>
    <w:p w14:paraId="3FFB130E" w14:textId="47108FB6" w:rsidR="00342C86" w:rsidRDefault="00342C86" w:rsidP="00342C86">
      <w:r>
        <w:t xml:space="preserve">*La línea roja son los errores, cuando estos empiezan a subir esta degradando el performance </w:t>
      </w:r>
    </w:p>
    <w:p w14:paraId="6166210A" w14:textId="260E7A5D" w:rsidR="00342C86" w:rsidRDefault="00342C86" w:rsidP="00342C86"/>
    <w:p w14:paraId="147913AF" w14:textId="3B441532" w:rsidR="00342C86" w:rsidRDefault="00342C86" w:rsidP="00342C86">
      <w:pPr>
        <w:rPr>
          <w:b/>
          <w:bCs/>
        </w:rPr>
      </w:pPr>
      <w:r w:rsidRPr="00342C86">
        <w:rPr>
          <w:b/>
          <w:bCs/>
        </w:rPr>
        <w:t>GRAFANA CLOUD</w:t>
      </w:r>
    </w:p>
    <w:p w14:paraId="3DEDFEED" w14:textId="77777777" w:rsidR="00342C86" w:rsidRPr="00342C86" w:rsidRDefault="00342C86" w:rsidP="00342C86">
      <w:pPr>
        <w:rPr>
          <w:b/>
          <w:bCs/>
        </w:rPr>
      </w:pPr>
    </w:p>
    <w:p w14:paraId="550363A2" w14:textId="28D8EAD9" w:rsidR="00342C86" w:rsidRPr="00342C86" w:rsidRDefault="00342C86" w:rsidP="00342C86">
      <w:r w:rsidRPr="00342C86">
        <w:rPr>
          <w:noProof/>
        </w:rPr>
        <w:drawing>
          <wp:inline distT="0" distB="0" distL="0" distR="0" wp14:anchorId="24B654D6" wp14:editId="01E14C98">
            <wp:extent cx="5287113" cy="2981741"/>
            <wp:effectExtent l="0" t="0" r="8890" b="9525"/>
            <wp:docPr id="66" name="Imagen 66" descr="Interfaz de usuario gráfica,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ams&#10;&#10;Descripción generada automáticamente"/>
                    <pic:cNvPicPr/>
                  </pic:nvPicPr>
                  <pic:blipFill>
                    <a:blip r:embed="rId104"/>
                    <a:stretch>
                      <a:fillRect/>
                    </a:stretch>
                  </pic:blipFill>
                  <pic:spPr>
                    <a:xfrm>
                      <a:off x="0" y="0"/>
                      <a:ext cx="5287113" cy="2981741"/>
                    </a:xfrm>
                    <a:prstGeom prst="rect">
                      <a:avLst/>
                    </a:prstGeom>
                  </pic:spPr>
                </pic:pic>
              </a:graphicData>
            </a:graphic>
          </wp:inline>
        </w:drawing>
      </w:r>
    </w:p>
    <w:p w14:paraId="2AB3389D" w14:textId="77777777" w:rsidR="003F5317" w:rsidRDefault="003F5317">
      <w:pPr>
        <w:pStyle w:val="Ttulo3"/>
        <w:rPr>
          <w:rFonts w:ascii="Roboto" w:hAnsi="Roboto"/>
          <w:sz w:val="22"/>
          <w:szCs w:val="22"/>
        </w:rPr>
      </w:pPr>
    </w:p>
    <w:p w14:paraId="67F3F728" w14:textId="77777777" w:rsidR="00BB2777" w:rsidRDefault="003F5317">
      <w:pPr>
        <w:pStyle w:val="Ttulo3"/>
        <w:rPr>
          <w:rFonts w:ascii="Roboto" w:hAnsi="Roboto"/>
          <w:sz w:val="22"/>
          <w:szCs w:val="22"/>
        </w:rPr>
      </w:pPr>
      <w:r w:rsidRPr="003F5317">
        <w:rPr>
          <w:rFonts w:ascii="Roboto" w:hAnsi="Roboto"/>
          <w:noProof/>
          <w:sz w:val="22"/>
          <w:szCs w:val="22"/>
        </w:rPr>
        <w:drawing>
          <wp:inline distT="0" distB="0" distL="0" distR="0" wp14:anchorId="76A09D49" wp14:editId="4EE2639C">
            <wp:extent cx="5441950" cy="3183875"/>
            <wp:effectExtent l="0" t="0" r="6350" b="0"/>
            <wp:docPr id="67" name="Imagen 6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Captura de pantalla de computadora&#10;&#10;Descripción generada automáticamente"/>
                    <pic:cNvPicPr/>
                  </pic:nvPicPr>
                  <pic:blipFill>
                    <a:blip r:embed="rId105"/>
                    <a:stretch>
                      <a:fillRect/>
                    </a:stretch>
                  </pic:blipFill>
                  <pic:spPr>
                    <a:xfrm>
                      <a:off x="0" y="0"/>
                      <a:ext cx="5448711" cy="3187831"/>
                    </a:xfrm>
                    <a:prstGeom prst="rect">
                      <a:avLst/>
                    </a:prstGeom>
                  </pic:spPr>
                </pic:pic>
              </a:graphicData>
            </a:graphic>
          </wp:inline>
        </w:drawing>
      </w:r>
      <w:r w:rsidRPr="003F5317">
        <w:rPr>
          <w:rFonts w:ascii="Roboto" w:hAnsi="Roboto"/>
          <w:sz w:val="22"/>
          <w:szCs w:val="22"/>
        </w:rPr>
        <w:t xml:space="preserve"> </w:t>
      </w:r>
    </w:p>
    <w:p w14:paraId="42DFCA31" w14:textId="77777777" w:rsidR="00BB2777" w:rsidRDefault="00BB2777">
      <w:pPr>
        <w:pStyle w:val="Ttulo3"/>
        <w:rPr>
          <w:rFonts w:ascii="Roboto" w:hAnsi="Roboto"/>
          <w:sz w:val="22"/>
          <w:szCs w:val="22"/>
        </w:rPr>
      </w:pPr>
    </w:p>
    <w:p w14:paraId="1CEF0D6D" w14:textId="77777777" w:rsidR="000D4BBD" w:rsidRDefault="00BB2777">
      <w:pPr>
        <w:pStyle w:val="Ttulo3"/>
        <w:rPr>
          <w:rFonts w:ascii="Roboto" w:hAnsi="Roboto"/>
          <w:sz w:val="22"/>
          <w:szCs w:val="22"/>
        </w:rPr>
      </w:pPr>
      <w:r w:rsidRPr="00BB2777">
        <w:rPr>
          <w:rFonts w:ascii="Roboto" w:hAnsi="Roboto"/>
          <w:noProof/>
          <w:sz w:val="22"/>
          <w:szCs w:val="22"/>
        </w:rPr>
        <w:drawing>
          <wp:inline distT="0" distB="0" distL="0" distR="0" wp14:anchorId="438A2279" wp14:editId="5E213EBF">
            <wp:extent cx="5441950" cy="3272010"/>
            <wp:effectExtent l="0" t="0" r="6350" b="5080"/>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106"/>
                    <a:stretch>
                      <a:fillRect/>
                    </a:stretch>
                  </pic:blipFill>
                  <pic:spPr>
                    <a:xfrm>
                      <a:off x="0" y="0"/>
                      <a:ext cx="5445135" cy="3273925"/>
                    </a:xfrm>
                    <a:prstGeom prst="rect">
                      <a:avLst/>
                    </a:prstGeom>
                  </pic:spPr>
                </pic:pic>
              </a:graphicData>
            </a:graphic>
          </wp:inline>
        </w:drawing>
      </w:r>
      <w:r w:rsidRPr="00BB2777">
        <w:rPr>
          <w:rFonts w:ascii="Roboto" w:hAnsi="Roboto"/>
          <w:sz w:val="22"/>
          <w:szCs w:val="22"/>
        </w:rPr>
        <w:t xml:space="preserve"> </w:t>
      </w:r>
    </w:p>
    <w:p w14:paraId="57CD4A8D" w14:textId="77777777" w:rsidR="000D4BBD" w:rsidRDefault="000D4BBD">
      <w:pPr>
        <w:pStyle w:val="Ttulo3"/>
        <w:rPr>
          <w:rFonts w:ascii="Roboto" w:hAnsi="Roboto"/>
          <w:sz w:val="22"/>
          <w:szCs w:val="22"/>
        </w:rPr>
      </w:pPr>
    </w:p>
    <w:p w14:paraId="369A4A93" w14:textId="77777777" w:rsidR="000D4BBD" w:rsidRDefault="000D4BBD">
      <w:pPr>
        <w:pStyle w:val="Ttulo3"/>
        <w:rPr>
          <w:rFonts w:ascii="Roboto" w:hAnsi="Roboto"/>
          <w:sz w:val="22"/>
          <w:szCs w:val="22"/>
        </w:rPr>
      </w:pPr>
    </w:p>
    <w:p w14:paraId="1E4A9D19" w14:textId="77777777" w:rsidR="000D4BBD" w:rsidRDefault="000D4BBD">
      <w:pPr>
        <w:pStyle w:val="Ttulo3"/>
        <w:rPr>
          <w:rFonts w:ascii="Roboto" w:hAnsi="Roboto"/>
          <w:sz w:val="22"/>
          <w:szCs w:val="22"/>
        </w:rPr>
      </w:pPr>
      <w:r w:rsidRPr="000D4BBD">
        <w:rPr>
          <w:rFonts w:ascii="Roboto" w:hAnsi="Roboto"/>
          <w:noProof/>
          <w:sz w:val="22"/>
          <w:szCs w:val="22"/>
        </w:rPr>
        <w:lastRenderedPageBreak/>
        <w:drawing>
          <wp:inline distT="0" distB="0" distL="0" distR="0" wp14:anchorId="74B8D2BB" wp14:editId="717934EF">
            <wp:extent cx="5296639" cy="2934109"/>
            <wp:effectExtent l="0" t="0" r="0" b="0"/>
            <wp:docPr id="69" name="Imagen 6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Diagrama&#10;&#10;Descripción generada automáticamente"/>
                    <pic:cNvPicPr/>
                  </pic:nvPicPr>
                  <pic:blipFill>
                    <a:blip r:embed="rId107"/>
                    <a:stretch>
                      <a:fillRect/>
                    </a:stretch>
                  </pic:blipFill>
                  <pic:spPr>
                    <a:xfrm>
                      <a:off x="0" y="0"/>
                      <a:ext cx="5296639" cy="2934109"/>
                    </a:xfrm>
                    <a:prstGeom prst="rect">
                      <a:avLst/>
                    </a:prstGeom>
                  </pic:spPr>
                </pic:pic>
              </a:graphicData>
            </a:graphic>
          </wp:inline>
        </w:drawing>
      </w:r>
      <w:r w:rsidRPr="000D4BBD">
        <w:rPr>
          <w:rFonts w:ascii="Roboto" w:hAnsi="Roboto"/>
          <w:sz w:val="22"/>
          <w:szCs w:val="22"/>
        </w:rPr>
        <w:t xml:space="preserve"> </w:t>
      </w:r>
    </w:p>
    <w:p w14:paraId="6714FA1D" w14:textId="77777777" w:rsidR="000D4BBD" w:rsidRDefault="000D4BBD">
      <w:pPr>
        <w:pStyle w:val="Ttulo3"/>
        <w:rPr>
          <w:rFonts w:ascii="Roboto" w:hAnsi="Roboto"/>
          <w:sz w:val="22"/>
          <w:szCs w:val="22"/>
        </w:rPr>
      </w:pPr>
    </w:p>
    <w:p w14:paraId="67B7DDF9" w14:textId="77777777" w:rsidR="00174A5B" w:rsidRDefault="000D4BBD">
      <w:pPr>
        <w:pStyle w:val="Ttulo3"/>
        <w:rPr>
          <w:rFonts w:ascii="Roboto" w:hAnsi="Roboto"/>
          <w:sz w:val="22"/>
          <w:szCs w:val="22"/>
        </w:rPr>
      </w:pPr>
      <w:r w:rsidRPr="000D4BBD">
        <w:rPr>
          <w:rFonts w:ascii="Roboto" w:hAnsi="Roboto"/>
          <w:noProof/>
          <w:sz w:val="22"/>
          <w:szCs w:val="22"/>
        </w:rPr>
        <w:drawing>
          <wp:inline distT="0" distB="0" distL="0" distR="0" wp14:anchorId="3468B1E3" wp14:editId="2F7D20E4">
            <wp:extent cx="5258534" cy="2991267"/>
            <wp:effectExtent l="0" t="0" r="0" b="0"/>
            <wp:docPr id="70" name="Imagen 7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Aplicación&#10;&#10;Descripción generada automáticamente"/>
                    <pic:cNvPicPr/>
                  </pic:nvPicPr>
                  <pic:blipFill>
                    <a:blip r:embed="rId108"/>
                    <a:stretch>
                      <a:fillRect/>
                    </a:stretch>
                  </pic:blipFill>
                  <pic:spPr>
                    <a:xfrm>
                      <a:off x="0" y="0"/>
                      <a:ext cx="5258534" cy="2991267"/>
                    </a:xfrm>
                    <a:prstGeom prst="rect">
                      <a:avLst/>
                    </a:prstGeom>
                  </pic:spPr>
                </pic:pic>
              </a:graphicData>
            </a:graphic>
          </wp:inline>
        </w:drawing>
      </w:r>
      <w:r w:rsidRPr="000D4BBD">
        <w:rPr>
          <w:rFonts w:ascii="Roboto" w:hAnsi="Roboto"/>
          <w:sz w:val="22"/>
          <w:szCs w:val="22"/>
        </w:rPr>
        <w:t xml:space="preserve"> </w:t>
      </w:r>
    </w:p>
    <w:p w14:paraId="40269078" w14:textId="77777777" w:rsidR="00351BBE" w:rsidRDefault="00351BBE">
      <w:pPr>
        <w:pStyle w:val="Ttulo3"/>
        <w:rPr>
          <w:rFonts w:ascii="Roboto" w:hAnsi="Roboto"/>
          <w:sz w:val="22"/>
          <w:szCs w:val="22"/>
        </w:rPr>
      </w:pPr>
      <w:r w:rsidRPr="00351BBE">
        <w:rPr>
          <w:rFonts w:ascii="Roboto" w:hAnsi="Roboto"/>
          <w:noProof/>
          <w:sz w:val="22"/>
          <w:szCs w:val="22"/>
        </w:rPr>
        <w:drawing>
          <wp:inline distT="0" distB="0" distL="0" distR="0" wp14:anchorId="24BA1CE3" wp14:editId="12F2F327">
            <wp:extent cx="5315692" cy="2943636"/>
            <wp:effectExtent l="0" t="0" r="0" b="9525"/>
            <wp:docPr id="71" name="Imagen 71" descr="Una caricatura de un hombre con lentes oscu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Una caricatura de un hombre con lentes oscuros&#10;&#10;Descripción generada automáticamente con confianza baja"/>
                    <pic:cNvPicPr/>
                  </pic:nvPicPr>
                  <pic:blipFill>
                    <a:blip r:embed="rId109"/>
                    <a:stretch>
                      <a:fillRect/>
                    </a:stretch>
                  </pic:blipFill>
                  <pic:spPr>
                    <a:xfrm>
                      <a:off x="0" y="0"/>
                      <a:ext cx="5315692" cy="2943636"/>
                    </a:xfrm>
                    <a:prstGeom prst="rect">
                      <a:avLst/>
                    </a:prstGeom>
                  </pic:spPr>
                </pic:pic>
              </a:graphicData>
            </a:graphic>
          </wp:inline>
        </w:drawing>
      </w:r>
      <w:r w:rsidRPr="00351BBE">
        <w:rPr>
          <w:rFonts w:ascii="Roboto" w:hAnsi="Roboto"/>
          <w:sz w:val="22"/>
          <w:szCs w:val="22"/>
        </w:rPr>
        <w:t xml:space="preserve"> </w:t>
      </w:r>
    </w:p>
    <w:p w14:paraId="4F830520" w14:textId="1B480CCB" w:rsidR="00351BBE" w:rsidRDefault="00351BBE">
      <w:pPr>
        <w:pStyle w:val="Ttulo3"/>
        <w:rPr>
          <w:rFonts w:ascii="Roboto" w:hAnsi="Roboto"/>
          <w:color w:val="auto"/>
          <w:sz w:val="22"/>
          <w:szCs w:val="22"/>
        </w:rPr>
      </w:pPr>
      <w:r w:rsidRPr="00351BBE">
        <w:rPr>
          <w:rFonts w:ascii="Roboto" w:hAnsi="Roboto"/>
          <w:color w:val="auto"/>
          <w:sz w:val="22"/>
          <w:szCs w:val="22"/>
        </w:rPr>
        <w:lastRenderedPageBreak/>
        <w:t>Grafana es una herramienta de observabilidad en la cual se ve la traza para ver los puntos donde fallo.</w:t>
      </w:r>
    </w:p>
    <w:p w14:paraId="361F8F9A" w14:textId="5F9BE90A" w:rsidR="00351BBE" w:rsidRDefault="00351BBE" w:rsidP="00351BBE">
      <w:r w:rsidRPr="00351BBE">
        <w:rPr>
          <w:noProof/>
        </w:rPr>
        <w:drawing>
          <wp:inline distT="0" distB="0" distL="0" distR="0" wp14:anchorId="487858F9" wp14:editId="4BFA2EE2">
            <wp:extent cx="5277587" cy="2943636"/>
            <wp:effectExtent l="0" t="0" r="0" b="9525"/>
            <wp:docPr id="72" name="Imagen 7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con confianza media"/>
                    <pic:cNvPicPr/>
                  </pic:nvPicPr>
                  <pic:blipFill>
                    <a:blip r:embed="rId110"/>
                    <a:stretch>
                      <a:fillRect/>
                    </a:stretch>
                  </pic:blipFill>
                  <pic:spPr>
                    <a:xfrm>
                      <a:off x="0" y="0"/>
                      <a:ext cx="5277587" cy="2943636"/>
                    </a:xfrm>
                    <a:prstGeom prst="rect">
                      <a:avLst/>
                    </a:prstGeom>
                  </pic:spPr>
                </pic:pic>
              </a:graphicData>
            </a:graphic>
          </wp:inline>
        </w:drawing>
      </w:r>
    </w:p>
    <w:p w14:paraId="7B4809B5" w14:textId="77777777" w:rsidR="00351BBE" w:rsidRPr="00351BBE" w:rsidRDefault="00351BBE" w:rsidP="00351BBE"/>
    <w:p w14:paraId="39A21D3A" w14:textId="5A53ECB8" w:rsidR="00351BBE" w:rsidRPr="00351BBE" w:rsidRDefault="00351BBE" w:rsidP="00351BBE">
      <w:r w:rsidRPr="00351BBE">
        <w:rPr>
          <w:noProof/>
        </w:rPr>
        <w:drawing>
          <wp:inline distT="0" distB="0" distL="0" distR="0" wp14:anchorId="60AD4441" wp14:editId="722063A7">
            <wp:extent cx="5315692" cy="3029373"/>
            <wp:effectExtent l="0" t="0" r="0" b="0"/>
            <wp:docPr id="73" name="Imagen 7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10;&#10;Descripción generada automáticamente"/>
                    <pic:cNvPicPr/>
                  </pic:nvPicPr>
                  <pic:blipFill>
                    <a:blip r:embed="rId111"/>
                    <a:stretch>
                      <a:fillRect/>
                    </a:stretch>
                  </pic:blipFill>
                  <pic:spPr>
                    <a:xfrm>
                      <a:off x="0" y="0"/>
                      <a:ext cx="5315692" cy="3029373"/>
                    </a:xfrm>
                    <a:prstGeom prst="rect">
                      <a:avLst/>
                    </a:prstGeom>
                  </pic:spPr>
                </pic:pic>
              </a:graphicData>
            </a:graphic>
          </wp:inline>
        </w:drawing>
      </w:r>
    </w:p>
    <w:p w14:paraId="000000B2" w14:textId="2BC5F93A" w:rsidR="001554D8" w:rsidRDefault="00351BBE">
      <w:pPr>
        <w:pStyle w:val="Ttulo3"/>
        <w:rPr>
          <w:rFonts w:ascii="Roboto" w:hAnsi="Roboto"/>
          <w:sz w:val="22"/>
          <w:szCs w:val="22"/>
        </w:rPr>
      </w:pPr>
      <w:r w:rsidRPr="00351BBE">
        <w:rPr>
          <w:rFonts w:ascii="Roboto" w:hAnsi="Roboto"/>
          <w:noProof/>
          <w:sz w:val="22"/>
          <w:szCs w:val="22"/>
        </w:rPr>
        <w:drawing>
          <wp:inline distT="0" distB="0" distL="0" distR="0" wp14:anchorId="42C05300" wp14:editId="673D0A6E">
            <wp:extent cx="5258534" cy="2972215"/>
            <wp:effectExtent l="0" t="0" r="0" b="0"/>
            <wp:docPr id="74" name="Imagen 74" descr="Motor de un ca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Motor de un carro&#10;&#10;Descripción generada automáticamente con confianza media"/>
                    <pic:cNvPicPr/>
                  </pic:nvPicPr>
                  <pic:blipFill>
                    <a:blip r:embed="rId112"/>
                    <a:stretch>
                      <a:fillRect/>
                    </a:stretch>
                  </pic:blipFill>
                  <pic:spPr>
                    <a:xfrm>
                      <a:off x="0" y="0"/>
                      <a:ext cx="5258534" cy="2972215"/>
                    </a:xfrm>
                    <a:prstGeom prst="rect">
                      <a:avLst/>
                    </a:prstGeom>
                  </pic:spPr>
                </pic:pic>
              </a:graphicData>
            </a:graphic>
          </wp:inline>
        </w:drawing>
      </w:r>
      <w:r w:rsidRPr="00351BBE">
        <w:rPr>
          <w:rFonts w:ascii="Roboto" w:hAnsi="Roboto"/>
          <w:sz w:val="22"/>
          <w:szCs w:val="22"/>
        </w:rPr>
        <w:t xml:space="preserve"> </w:t>
      </w:r>
      <w:r w:rsidR="001C50C6" w:rsidRPr="003679EA">
        <w:rPr>
          <w:rFonts w:ascii="Roboto" w:hAnsi="Roboto"/>
          <w:sz w:val="22"/>
          <w:szCs w:val="22"/>
        </w:rPr>
        <w:br w:type="page"/>
      </w:r>
    </w:p>
    <w:p w14:paraId="456767C3" w14:textId="77777777" w:rsidR="00174A5B" w:rsidRPr="00174A5B" w:rsidRDefault="00174A5B" w:rsidP="00174A5B"/>
    <w:p w14:paraId="55584D1D" w14:textId="77777777" w:rsidR="00BB2777" w:rsidRPr="00BB2777" w:rsidRDefault="00BB2777" w:rsidP="00BB2777"/>
    <w:p w14:paraId="000000B3" w14:textId="77777777" w:rsidR="001554D8" w:rsidRDefault="001C50C6">
      <w:pPr>
        <w:rPr>
          <w:rFonts w:ascii="Roboto" w:eastAsia="Roboto" w:hAnsi="Roboto" w:cs="Roboto"/>
        </w:rPr>
      </w:pPr>
      <w:r>
        <w:rPr>
          <w:rFonts w:ascii="Roboto" w:eastAsia="Roboto" w:hAnsi="Roboto" w:cs="Roboto"/>
          <w:color w:val="999999"/>
          <w:sz w:val="20"/>
          <w:szCs w:val="20"/>
        </w:rPr>
        <w:t>Carrera del viernes 15-09</w:t>
      </w:r>
    </w:p>
    <w:p w14:paraId="130FBF7C" w14:textId="5E31A3A7" w:rsidR="00255800" w:rsidRPr="00255800" w:rsidRDefault="001C50C6" w:rsidP="00255800">
      <w:pPr>
        <w:pStyle w:val="Ttulo2"/>
        <w:rPr>
          <w:rFonts w:ascii="Roboto" w:eastAsia="Roboto" w:hAnsi="Roboto" w:cs="Roboto"/>
        </w:rPr>
      </w:pPr>
      <w:bookmarkStart w:id="42" w:name="_32fbj1p3hat4" w:colFirst="0" w:colLast="0"/>
      <w:bookmarkEnd w:id="42"/>
      <w:r>
        <w:rPr>
          <w:rFonts w:ascii="Segoe UI Symbol" w:eastAsia="Roboto" w:hAnsi="Segoe UI Symbol" w:cs="Segoe UI Symbol"/>
        </w:rPr>
        <w:t>🛠</w:t>
      </w:r>
      <w:r>
        <w:rPr>
          <w:rFonts w:ascii="Roboto" w:eastAsia="Roboto" w:hAnsi="Roboto" w:cs="Roboto"/>
        </w:rPr>
        <w:t>️ Manos al Volante: Escritura y Análisis de Scripts con k6</w:t>
      </w:r>
    </w:p>
    <w:p w14:paraId="000000B5" w14:textId="77777777" w:rsidR="001554D8" w:rsidRDefault="001C50C6">
      <w:pPr>
        <w:pStyle w:val="Ttulo3"/>
        <w:numPr>
          <w:ilvl w:val="0"/>
          <w:numId w:val="20"/>
        </w:numPr>
        <w:spacing w:after="0"/>
        <w:rPr>
          <w:rFonts w:ascii="Roboto" w:eastAsia="Roboto" w:hAnsi="Roboto" w:cs="Roboto"/>
        </w:rPr>
      </w:pPr>
      <w:bookmarkStart w:id="43" w:name="_ev72p8o5xf5s" w:colFirst="0" w:colLast="0"/>
      <w:bookmarkEnd w:id="43"/>
      <w:r>
        <w:rPr>
          <w:rFonts w:ascii="Segoe UI Emoji" w:eastAsia="Roboto" w:hAnsi="Segoe UI Emoji" w:cs="Segoe UI Emoji"/>
        </w:rPr>
        <w:t>📝</w:t>
      </w:r>
      <w:r>
        <w:rPr>
          <w:rFonts w:ascii="Roboto" w:eastAsia="Roboto" w:hAnsi="Roboto" w:cs="Roboto"/>
        </w:rPr>
        <w:t xml:space="preserve"> Escenarios Básicos y Avanzados</w:t>
      </w:r>
    </w:p>
    <w:p w14:paraId="000000B6" w14:textId="77777777" w:rsidR="001554D8" w:rsidRDefault="001C50C6">
      <w:pPr>
        <w:pStyle w:val="Ttulo3"/>
        <w:numPr>
          <w:ilvl w:val="0"/>
          <w:numId w:val="20"/>
        </w:numPr>
        <w:spacing w:before="0" w:after="0"/>
        <w:rPr>
          <w:rFonts w:ascii="Roboto" w:eastAsia="Roboto" w:hAnsi="Roboto" w:cs="Roboto"/>
        </w:rPr>
      </w:pPr>
      <w:bookmarkStart w:id="44" w:name="_pgxw3shkivm0" w:colFirst="0" w:colLast="0"/>
      <w:bookmarkEnd w:id="44"/>
      <w:r>
        <w:rPr>
          <w:rFonts w:ascii="Arial Unicode MS" w:eastAsia="Arial Unicode MS" w:hAnsi="Arial Unicode MS" w:cs="Arial Unicode MS"/>
        </w:rPr>
        <w:t>✅ Uso de Check, Umbrales y Asserts</w:t>
      </w:r>
    </w:p>
    <w:p w14:paraId="000000B8" w14:textId="41F97547" w:rsidR="001554D8" w:rsidRDefault="001C50C6" w:rsidP="00255800">
      <w:pPr>
        <w:pStyle w:val="Ttulo3"/>
        <w:numPr>
          <w:ilvl w:val="0"/>
          <w:numId w:val="20"/>
        </w:numPr>
        <w:spacing w:before="0"/>
        <w:rPr>
          <w:rFonts w:ascii="Roboto" w:eastAsia="Roboto" w:hAnsi="Roboto" w:cs="Roboto"/>
        </w:rPr>
      </w:pPr>
      <w:bookmarkStart w:id="45" w:name="_wzlv9cngngz" w:colFirst="0" w:colLast="0"/>
      <w:bookmarkEnd w:id="45"/>
      <w:r>
        <w:rPr>
          <w:rFonts w:ascii="Roboto" w:eastAsia="Roboto" w:hAnsi="Roboto" w:cs="Roboto"/>
        </w:rPr>
        <w:t>📊 Lanzamiento de Pruebas y Análisis de Resultados</w:t>
      </w:r>
      <w:bookmarkStart w:id="46" w:name="_9fs7bjqor8hp" w:colFirst="0" w:colLast="0"/>
      <w:bookmarkEnd w:id="46"/>
    </w:p>
    <w:p w14:paraId="1A14EB27" w14:textId="77D0A304" w:rsidR="00255800" w:rsidRDefault="00255800" w:rsidP="00255800">
      <w:pPr>
        <w:jc w:val="both"/>
      </w:pPr>
    </w:p>
    <w:p w14:paraId="1A0AB54F" w14:textId="5BE14C84" w:rsidR="00255800" w:rsidRDefault="00255800" w:rsidP="00255800">
      <w:pPr>
        <w:jc w:val="both"/>
      </w:pPr>
      <w:r w:rsidRPr="00255800">
        <w:rPr>
          <w:noProof/>
        </w:rPr>
        <w:drawing>
          <wp:inline distT="0" distB="0" distL="0" distR="0" wp14:anchorId="5D86EE0E" wp14:editId="51BD07CE">
            <wp:extent cx="5733415" cy="3210560"/>
            <wp:effectExtent l="0" t="0" r="635" b="8890"/>
            <wp:docPr id="19" name="Imagen 19"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de la pantalla de un celular con texto e imagen&#10;&#10;Descripción generada automáticamente con confianza media"/>
                    <pic:cNvPicPr/>
                  </pic:nvPicPr>
                  <pic:blipFill>
                    <a:blip r:embed="rId113"/>
                    <a:stretch>
                      <a:fillRect/>
                    </a:stretch>
                  </pic:blipFill>
                  <pic:spPr>
                    <a:xfrm>
                      <a:off x="0" y="0"/>
                      <a:ext cx="5733415" cy="3210560"/>
                    </a:xfrm>
                    <a:prstGeom prst="rect">
                      <a:avLst/>
                    </a:prstGeom>
                  </pic:spPr>
                </pic:pic>
              </a:graphicData>
            </a:graphic>
          </wp:inline>
        </w:drawing>
      </w:r>
    </w:p>
    <w:p w14:paraId="6D414642" w14:textId="149CC8E4" w:rsidR="00255800" w:rsidRDefault="00255800" w:rsidP="00255800">
      <w:pPr>
        <w:jc w:val="both"/>
      </w:pPr>
    </w:p>
    <w:p w14:paraId="5DD38075" w14:textId="77777777" w:rsidR="00255800" w:rsidRDefault="00255800" w:rsidP="00255800">
      <w:pPr>
        <w:jc w:val="both"/>
      </w:pPr>
    </w:p>
    <w:p w14:paraId="7F572E6D" w14:textId="73129A01" w:rsidR="00255800" w:rsidRDefault="00CC18AB" w:rsidP="00255800">
      <w:pPr>
        <w:jc w:val="both"/>
      </w:pPr>
      <w:r>
        <w:t>-Como herramienta para uso diario se recomienda utilizar la herramienta k6 desde Docker para poder evitar cuestiones de configuración.</w:t>
      </w:r>
    </w:p>
    <w:p w14:paraId="2BAAFFB1" w14:textId="5A1FEF5C" w:rsidR="00CC18AB" w:rsidRDefault="00CC18AB" w:rsidP="00255800">
      <w:pPr>
        <w:jc w:val="both"/>
      </w:pPr>
    </w:p>
    <w:p w14:paraId="162E6FE5" w14:textId="37361894" w:rsidR="00CC18AB" w:rsidRDefault="00CC18AB" w:rsidP="00255800">
      <w:pPr>
        <w:jc w:val="both"/>
      </w:pPr>
      <w:r>
        <w:t>-Utilizar un gestor de paquetes para poder gestionar de mejor forma nuestros recursos el recomendado es:</w:t>
      </w:r>
    </w:p>
    <w:p w14:paraId="3159B38B" w14:textId="791DD42C" w:rsidR="00CC18AB" w:rsidRDefault="00CC18AB" w:rsidP="00255800">
      <w:pPr>
        <w:jc w:val="both"/>
      </w:pPr>
      <w:r w:rsidRPr="00CC18AB">
        <w:t>https://asdf-vm.com/</w:t>
      </w:r>
    </w:p>
    <w:p w14:paraId="3EC895BA" w14:textId="3315B453" w:rsidR="0004075E" w:rsidRDefault="0004075E" w:rsidP="00255800">
      <w:pPr>
        <w:jc w:val="both"/>
      </w:pPr>
      <w:r>
        <w:t xml:space="preserve">Por </w:t>
      </w:r>
      <w:r w:rsidR="005E7EB6">
        <w:t>ejemplo,</w:t>
      </w:r>
      <w:r>
        <w:t xml:space="preserve"> para instalar k6 seria:</w:t>
      </w:r>
    </w:p>
    <w:p w14:paraId="65B05F4A" w14:textId="7C7A9C95" w:rsidR="0004075E" w:rsidRDefault="0004075E" w:rsidP="00255800">
      <w:pPr>
        <w:jc w:val="both"/>
      </w:pPr>
      <w:r>
        <w:t>$ asdf install k6 latest</w:t>
      </w:r>
    </w:p>
    <w:p w14:paraId="7CB9BC52" w14:textId="3CE2DB4B" w:rsidR="0004075E" w:rsidRDefault="00B609C4" w:rsidP="00255800">
      <w:pPr>
        <w:jc w:val="both"/>
      </w:pPr>
      <w:r>
        <w:t>$ yay -S k6</w:t>
      </w:r>
    </w:p>
    <w:p w14:paraId="66039DEA" w14:textId="47F9420A" w:rsidR="00B609C4" w:rsidRDefault="0065221E" w:rsidP="00255800">
      <w:pPr>
        <w:jc w:val="both"/>
      </w:pPr>
      <w:r>
        <w:t>Cuando se necesita hacer performance en ambientes productivos no es recomendable utilizar un ordenador por la latencia además que cada ordenador es diferente, con diferentes procesadores los cuales afectan como será el rendimiento de las herramientas, el ordenador es solo para validar el script y poder probarlo antes de poder correrlo en una batería de pruebas.</w:t>
      </w:r>
    </w:p>
    <w:p w14:paraId="406765FB" w14:textId="10F0170A" w:rsidR="0065221E" w:rsidRDefault="00142E39" w:rsidP="00255800">
      <w:pPr>
        <w:jc w:val="both"/>
      </w:pPr>
      <w:r>
        <w:t>-Se deben hacer las pruebas preferentemente desde la oficina puesto que en la mayoría de los casos el internet residencial no es muy bueno y esto puede quitar mucha calidad a nuestras pruebas de performance.</w:t>
      </w:r>
    </w:p>
    <w:p w14:paraId="65B08797" w14:textId="77777777" w:rsidR="00142E39" w:rsidRDefault="00142E39" w:rsidP="00255800">
      <w:pPr>
        <w:jc w:val="both"/>
      </w:pPr>
    </w:p>
    <w:p w14:paraId="7961CEA6" w14:textId="37D36BED" w:rsidR="00255800" w:rsidRDefault="00B51FB0" w:rsidP="00255800">
      <w:pPr>
        <w:jc w:val="both"/>
      </w:pPr>
      <w:r w:rsidRPr="00B51FB0">
        <w:t>https://github.com/</w:t>
      </w:r>
      <w:r>
        <w:t>grafana/test.api.k6.io</w:t>
      </w:r>
    </w:p>
    <w:p w14:paraId="4A2EDFFA" w14:textId="3348F748" w:rsidR="00255800" w:rsidRDefault="003D0217" w:rsidP="00255800">
      <w:pPr>
        <w:jc w:val="both"/>
      </w:pPr>
      <w:r>
        <w:t xml:space="preserve">-Toda ejecución que se haga desde una máquina virtual o física es una </w:t>
      </w:r>
      <w:r w:rsidRPr="003D0217">
        <w:rPr>
          <w:b/>
          <w:bCs/>
          <w:highlight w:val="yellow"/>
          <w:u w:val="single"/>
        </w:rPr>
        <w:t>ejecución local.</w:t>
      </w:r>
    </w:p>
    <w:p w14:paraId="073C0133" w14:textId="11435D20" w:rsidR="003D0217" w:rsidRDefault="003D0217" w:rsidP="00255800">
      <w:pPr>
        <w:jc w:val="both"/>
      </w:pPr>
    </w:p>
    <w:p w14:paraId="6058518A" w14:textId="373D0ED3" w:rsidR="003D0217" w:rsidRDefault="003D0217" w:rsidP="00255800">
      <w:pPr>
        <w:jc w:val="both"/>
      </w:pPr>
    </w:p>
    <w:p w14:paraId="3C6E7983" w14:textId="52A1EF77" w:rsidR="003D0217" w:rsidRDefault="003D0217" w:rsidP="00255800">
      <w:pPr>
        <w:jc w:val="both"/>
      </w:pPr>
      <w:r>
        <w:lastRenderedPageBreak/>
        <w:t xml:space="preserve">-Cuando utilizamos el servicio de K6 cloud entonces estamos en una </w:t>
      </w:r>
      <w:r w:rsidRPr="00A23BC4">
        <w:rPr>
          <w:b/>
          <w:bCs/>
          <w:highlight w:val="yellow"/>
        </w:rPr>
        <w:t>ejecución en modo.</w:t>
      </w:r>
      <w:r w:rsidRPr="00A23BC4">
        <w:rPr>
          <w:highlight w:val="yellow"/>
        </w:rPr>
        <w:t xml:space="preserve"> </w:t>
      </w:r>
      <w:r w:rsidRPr="00A23BC4">
        <w:rPr>
          <w:b/>
          <w:bCs/>
          <w:highlight w:val="yellow"/>
        </w:rPr>
        <w:t>remoto.</w:t>
      </w:r>
    </w:p>
    <w:p w14:paraId="296C9780" w14:textId="52F10997" w:rsidR="003D0217" w:rsidRDefault="00CC6832" w:rsidP="00255800">
      <w:pPr>
        <w:jc w:val="both"/>
      </w:pPr>
      <w:r>
        <w:t>-</w:t>
      </w:r>
      <w:r w:rsidR="003D0217">
        <w:t>Cuando queramos correr nuestros archivos locales que están en carpeta remota vamos a hacerlo así.</w:t>
      </w:r>
    </w:p>
    <w:p w14:paraId="70DA3802" w14:textId="0A6D9929" w:rsidR="003D0217" w:rsidRDefault="003D0217" w:rsidP="00255800">
      <w:pPr>
        <w:jc w:val="both"/>
      </w:pPr>
      <w:r>
        <w:t xml:space="preserve">$k6 run </w:t>
      </w:r>
      <w:r w:rsidR="00874C65">
        <w:t>path/file/name.js</w:t>
      </w:r>
    </w:p>
    <w:p w14:paraId="2999746A" w14:textId="7F13DB06" w:rsidR="00CC6832" w:rsidRDefault="00CC6832" w:rsidP="00255800">
      <w:pPr>
        <w:jc w:val="both"/>
      </w:pPr>
    </w:p>
    <w:p w14:paraId="37C67130" w14:textId="7F2DD922" w:rsidR="00CC6832" w:rsidRDefault="005924B1" w:rsidP="00255800">
      <w:pPr>
        <w:jc w:val="both"/>
      </w:pPr>
      <w:r>
        <w:t>-Cuando enviamos un get tenemos todo en la url que llamamos mientras que en Post debemos enviar el body para traer información.</w:t>
      </w:r>
    </w:p>
    <w:p w14:paraId="1CEFD79A" w14:textId="5EDB1BE1" w:rsidR="005924B1" w:rsidRDefault="0064016E" w:rsidP="00255800">
      <w:pPr>
        <w:jc w:val="both"/>
      </w:pPr>
      <w:r>
        <w:t>-El método delete funciona como un get al hacer la llamada en http.</w:t>
      </w:r>
    </w:p>
    <w:p w14:paraId="4F82887C" w14:textId="5F5A7A18" w:rsidR="00874C65" w:rsidRDefault="0057203F" w:rsidP="00255800">
      <w:pPr>
        <w:jc w:val="both"/>
      </w:pPr>
      <w:r>
        <w:t>-Para generar un archivo de tipo json de nuestras ejecuciones debemos hacerlo de la siguiente manera.</w:t>
      </w:r>
    </w:p>
    <w:p w14:paraId="2D0AE0A8" w14:textId="1DDC91DA" w:rsidR="0057203F" w:rsidRDefault="0057203F" w:rsidP="00255800">
      <w:pPr>
        <w:jc w:val="both"/>
      </w:pPr>
      <w:r>
        <w:t>$</w:t>
      </w:r>
      <w:r w:rsidRPr="0057203F">
        <w:t>k6 --out json=my_test_result.json run http_getV2.js</w:t>
      </w:r>
    </w:p>
    <w:p w14:paraId="31D40B5F" w14:textId="2EC517AD" w:rsidR="00614E9A" w:rsidRDefault="00614E9A" w:rsidP="00255800">
      <w:pPr>
        <w:jc w:val="both"/>
      </w:pPr>
    </w:p>
    <w:p w14:paraId="5A2A0B5B" w14:textId="18137417" w:rsidR="00614E9A" w:rsidRDefault="00614E9A" w:rsidP="00255800">
      <w:pPr>
        <w:jc w:val="both"/>
      </w:pPr>
      <w:r>
        <w:t>-La función check es menos pesada que los assertions aunque están presentes igualmente en K6</w:t>
      </w:r>
    </w:p>
    <w:p w14:paraId="3D5962C8" w14:textId="627BFBCC" w:rsidR="00614E9A" w:rsidRDefault="00452C08" w:rsidP="00255800">
      <w:pPr>
        <w:jc w:val="both"/>
      </w:pPr>
      <w:r>
        <w:t>-Cuando agregamos funciones como sleep y la utilizamos para poder controlar los espacios entre ejecuciones</w:t>
      </w:r>
      <w:r w:rsidR="00F56ED7">
        <w:t>(valores random)</w:t>
      </w:r>
      <w:r>
        <w:t xml:space="preserve"> ya no tenemos pruebas unitarias sino una prueba con flujo.</w:t>
      </w:r>
    </w:p>
    <w:p w14:paraId="29E6898E" w14:textId="431AC617" w:rsidR="00452C08" w:rsidRDefault="0000789F" w:rsidP="00255800">
      <w:pPr>
        <w:jc w:val="both"/>
      </w:pPr>
      <w:r>
        <w:t>- En las pruebas de performance hay algo que se llama think time o tiempo de pensamiento, tiempo que tarda el usuario en realizar una iteración.</w:t>
      </w:r>
    </w:p>
    <w:p w14:paraId="752E41FC" w14:textId="77777777" w:rsidR="0000789F" w:rsidRDefault="0000789F" w:rsidP="00255800">
      <w:pPr>
        <w:jc w:val="both"/>
      </w:pPr>
    </w:p>
    <w:p w14:paraId="000000B9"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t>Carrera del viernes 22-09</w:t>
      </w:r>
    </w:p>
    <w:p w14:paraId="000000BA" w14:textId="77777777" w:rsidR="001554D8" w:rsidRDefault="001C50C6">
      <w:pPr>
        <w:pStyle w:val="Ttulo2"/>
        <w:rPr>
          <w:rFonts w:ascii="Roboto" w:eastAsia="Roboto" w:hAnsi="Roboto" w:cs="Roboto"/>
        </w:rPr>
      </w:pPr>
      <w:bookmarkStart w:id="47" w:name="_y4sbt775k67c" w:colFirst="0" w:colLast="0"/>
      <w:bookmarkEnd w:id="47"/>
      <w:r>
        <w:rPr>
          <w:rFonts w:ascii="Roboto" w:eastAsia="Roboto" w:hAnsi="Roboto" w:cs="Roboto"/>
        </w:rPr>
        <w:t>🚧 Pit-Stop Técnico: Integración de k6 en CI/CD</w:t>
      </w:r>
    </w:p>
    <w:p w14:paraId="000000BB" w14:textId="77777777" w:rsidR="001554D8" w:rsidRDefault="001C50C6">
      <w:pPr>
        <w:pStyle w:val="Ttulo3"/>
        <w:numPr>
          <w:ilvl w:val="0"/>
          <w:numId w:val="21"/>
        </w:numPr>
        <w:spacing w:after="0"/>
        <w:rPr>
          <w:rFonts w:ascii="Roboto" w:eastAsia="Roboto" w:hAnsi="Roboto" w:cs="Roboto"/>
        </w:rPr>
      </w:pPr>
      <w:bookmarkStart w:id="48" w:name="_mdfwvm3d548o" w:colFirst="0" w:colLast="0"/>
      <w:bookmarkEnd w:id="48"/>
      <w:r>
        <w:rPr>
          <w:rFonts w:ascii="Roboto" w:eastAsia="Roboto" w:hAnsi="Roboto" w:cs="Roboto"/>
        </w:rPr>
        <w:t>🔧 Integración con Jenkins, GitLab CI y Otros</w:t>
      </w:r>
    </w:p>
    <w:p w14:paraId="000000BC" w14:textId="77777777" w:rsidR="001554D8" w:rsidRDefault="001C50C6">
      <w:pPr>
        <w:pStyle w:val="Ttulo3"/>
        <w:numPr>
          <w:ilvl w:val="0"/>
          <w:numId w:val="21"/>
        </w:numPr>
        <w:spacing w:before="0" w:after="0"/>
        <w:rPr>
          <w:rFonts w:ascii="Roboto" w:eastAsia="Roboto" w:hAnsi="Roboto" w:cs="Roboto"/>
        </w:rPr>
      </w:pPr>
      <w:bookmarkStart w:id="49" w:name="_pgcofohq8sj5" w:colFirst="0" w:colLast="0"/>
      <w:bookmarkEnd w:id="49"/>
      <w:r>
        <w:rPr>
          <w:rFonts w:ascii="Roboto" w:eastAsia="Roboto" w:hAnsi="Roboto" w:cs="Roboto"/>
        </w:rPr>
        <w:t>🚨 Automatización de Pruebas: Umbral, Alertas y Mucho Más</w:t>
      </w:r>
    </w:p>
    <w:p w14:paraId="000000BD" w14:textId="77777777" w:rsidR="001554D8" w:rsidRDefault="001C50C6">
      <w:pPr>
        <w:pStyle w:val="Ttulo3"/>
        <w:numPr>
          <w:ilvl w:val="0"/>
          <w:numId w:val="21"/>
        </w:numPr>
        <w:spacing w:before="0"/>
        <w:rPr>
          <w:rFonts w:ascii="Roboto" w:eastAsia="Roboto" w:hAnsi="Roboto" w:cs="Roboto"/>
        </w:rPr>
      </w:pPr>
      <w:bookmarkStart w:id="50" w:name="_4cjiwda6tuob" w:colFirst="0" w:colLast="0"/>
      <w:bookmarkEnd w:id="50"/>
      <w:r>
        <w:rPr>
          <w:rFonts w:ascii="Roboto" w:eastAsia="Roboto" w:hAnsi="Roboto" w:cs="Roboto"/>
        </w:rPr>
        <w:t>🛠️ Práctica: Integración con una Herramienta de Pipeline</w:t>
      </w:r>
    </w:p>
    <w:p w14:paraId="000000BE" w14:textId="77777777" w:rsidR="001554D8" w:rsidRDefault="001C50C6">
      <w:pPr>
        <w:pStyle w:val="Ttulo3"/>
        <w:rPr>
          <w:rFonts w:ascii="Roboto" w:eastAsia="Roboto" w:hAnsi="Roboto" w:cs="Roboto"/>
        </w:rPr>
      </w:pPr>
      <w:bookmarkStart w:id="51" w:name="_9jiqzfjss4ju" w:colFirst="0" w:colLast="0"/>
      <w:bookmarkEnd w:id="51"/>
      <w:r>
        <w:br w:type="page"/>
      </w:r>
    </w:p>
    <w:p w14:paraId="000000BF"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Carrera del viernes 29-09</w:t>
      </w:r>
    </w:p>
    <w:p w14:paraId="000000C0" w14:textId="77777777" w:rsidR="001554D8" w:rsidRDefault="001C50C6">
      <w:pPr>
        <w:pStyle w:val="Ttulo2"/>
        <w:rPr>
          <w:rFonts w:ascii="Roboto" w:eastAsia="Roboto" w:hAnsi="Roboto" w:cs="Roboto"/>
        </w:rPr>
      </w:pPr>
      <w:bookmarkStart w:id="52" w:name="_39ar7fm8jm7l" w:colFirst="0" w:colLast="0"/>
      <w:bookmarkEnd w:id="52"/>
      <w:r>
        <w:rPr>
          <w:rFonts w:ascii="Roboto" w:eastAsia="Roboto" w:hAnsi="Roboto" w:cs="Roboto"/>
        </w:rPr>
        <w:t>🌐 Adelantamientos Estratégicos: k6 Browser y Pruebas Híbridas</w:t>
      </w:r>
    </w:p>
    <w:p w14:paraId="000000C1" w14:textId="77777777" w:rsidR="001554D8" w:rsidRDefault="001C50C6">
      <w:pPr>
        <w:pStyle w:val="Ttulo3"/>
        <w:numPr>
          <w:ilvl w:val="0"/>
          <w:numId w:val="17"/>
        </w:numPr>
        <w:spacing w:after="0"/>
        <w:rPr>
          <w:rFonts w:ascii="Roboto" w:eastAsia="Roboto" w:hAnsi="Roboto" w:cs="Roboto"/>
        </w:rPr>
      </w:pPr>
      <w:bookmarkStart w:id="53" w:name="_jv29wwhjcpnz" w:colFirst="0" w:colLast="0"/>
      <w:bookmarkEnd w:id="53"/>
      <w:r>
        <w:rPr>
          <w:rFonts w:ascii="Roboto" w:eastAsia="Roboto" w:hAnsi="Roboto" w:cs="Roboto"/>
        </w:rPr>
        <w:t>🌐 ¿Qué es k6 Browser? Ventajas y Configuración</w:t>
      </w:r>
    </w:p>
    <w:p w14:paraId="000000C2" w14:textId="77777777" w:rsidR="001554D8" w:rsidRDefault="001C50C6">
      <w:pPr>
        <w:pStyle w:val="Ttulo3"/>
        <w:numPr>
          <w:ilvl w:val="0"/>
          <w:numId w:val="17"/>
        </w:numPr>
        <w:spacing w:before="0"/>
        <w:rPr>
          <w:rFonts w:ascii="Roboto" w:eastAsia="Roboto" w:hAnsi="Roboto" w:cs="Roboto"/>
        </w:rPr>
      </w:pPr>
      <w:bookmarkStart w:id="54" w:name="_lxm6s5mwgw4e" w:colFirst="0" w:colLast="0"/>
      <w:bookmarkEnd w:id="54"/>
      <w:r>
        <w:rPr>
          <w:rFonts w:ascii="Roboto" w:eastAsia="Roboto" w:hAnsi="Roboto" w:cs="Roboto"/>
        </w:rPr>
        <w:t>🤝 Creación y Gestión de Pruebas Híbridas</w:t>
      </w:r>
    </w:p>
    <w:p w14:paraId="000000C3" w14:textId="77777777" w:rsidR="001554D8" w:rsidRDefault="001C50C6">
      <w:pPr>
        <w:pStyle w:val="Ttulo3"/>
        <w:rPr>
          <w:rFonts w:ascii="Roboto" w:eastAsia="Roboto" w:hAnsi="Roboto" w:cs="Roboto"/>
        </w:rPr>
      </w:pPr>
      <w:bookmarkStart w:id="55" w:name="_bsm7mahiqbww" w:colFirst="0" w:colLast="0"/>
      <w:bookmarkEnd w:id="55"/>
      <w:r>
        <w:br w:type="page"/>
      </w:r>
    </w:p>
    <w:p w14:paraId="000000C4"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Carrera del viernes 06-10</w:t>
      </w:r>
    </w:p>
    <w:p w14:paraId="000000C5" w14:textId="77777777" w:rsidR="001554D8" w:rsidRDefault="001C50C6">
      <w:pPr>
        <w:pStyle w:val="Ttulo2"/>
        <w:rPr>
          <w:rFonts w:ascii="Roboto" w:eastAsia="Roboto" w:hAnsi="Roboto" w:cs="Roboto"/>
        </w:rPr>
      </w:pPr>
      <w:bookmarkStart w:id="56" w:name="_d6i5yqdy7cr5" w:colFirst="0" w:colLast="0"/>
      <w:bookmarkEnd w:id="56"/>
      <w:r>
        <w:rPr>
          <w:rFonts w:ascii="Roboto" w:eastAsia="Roboto" w:hAnsi="Roboto" w:cs="Roboto"/>
        </w:rPr>
        <w:t>🎯 Zonas de DRS: Performance Left Testing</w:t>
      </w:r>
    </w:p>
    <w:p w14:paraId="000000C6" w14:textId="77777777" w:rsidR="001554D8" w:rsidRDefault="001C50C6">
      <w:pPr>
        <w:pStyle w:val="Ttulo3"/>
        <w:numPr>
          <w:ilvl w:val="0"/>
          <w:numId w:val="5"/>
        </w:numPr>
        <w:spacing w:after="0"/>
        <w:rPr>
          <w:rFonts w:ascii="Roboto" w:eastAsia="Roboto" w:hAnsi="Roboto" w:cs="Roboto"/>
        </w:rPr>
      </w:pPr>
      <w:bookmarkStart w:id="57" w:name="_enrq36411vwo" w:colFirst="0" w:colLast="0"/>
      <w:bookmarkEnd w:id="57"/>
      <w:r>
        <w:rPr>
          <w:rFonts w:ascii="Roboto" w:eastAsia="Roboto" w:hAnsi="Roboto" w:cs="Roboto"/>
        </w:rPr>
        <w:t>📚 Teoría y Beneficios</w:t>
      </w:r>
    </w:p>
    <w:p w14:paraId="000000C7" w14:textId="77777777" w:rsidR="001554D8" w:rsidRDefault="001C50C6">
      <w:pPr>
        <w:pStyle w:val="Ttulo3"/>
        <w:numPr>
          <w:ilvl w:val="0"/>
          <w:numId w:val="5"/>
        </w:numPr>
        <w:spacing w:before="0"/>
        <w:rPr>
          <w:rFonts w:ascii="Roboto" w:eastAsia="Roboto" w:hAnsi="Roboto" w:cs="Roboto"/>
        </w:rPr>
      </w:pPr>
      <w:bookmarkStart w:id="58" w:name="_4g7uumwbj9t3" w:colFirst="0" w:colLast="0"/>
      <w:bookmarkEnd w:id="58"/>
      <w:r>
        <w:rPr>
          <w:rFonts w:ascii="Roboto" w:eastAsia="Roboto" w:hAnsi="Roboto" w:cs="Roboto"/>
        </w:rPr>
        <w:t>🛠️ Implementación Práctica con k6</w:t>
      </w:r>
    </w:p>
    <w:p w14:paraId="000000C8" w14:textId="77777777" w:rsidR="001554D8" w:rsidRDefault="001554D8">
      <w:pPr>
        <w:rPr>
          <w:rFonts w:ascii="Roboto" w:eastAsia="Roboto" w:hAnsi="Roboto" w:cs="Roboto"/>
        </w:rPr>
      </w:pPr>
    </w:p>
    <w:p w14:paraId="000000C9" w14:textId="77777777" w:rsidR="001554D8" w:rsidRDefault="001C50C6">
      <w:pPr>
        <w:pStyle w:val="Ttulo3"/>
        <w:rPr>
          <w:rFonts w:ascii="Roboto" w:eastAsia="Roboto" w:hAnsi="Roboto" w:cs="Roboto"/>
        </w:rPr>
      </w:pPr>
      <w:bookmarkStart w:id="59" w:name="_7vphqak3o4qi" w:colFirst="0" w:colLast="0"/>
      <w:bookmarkEnd w:id="59"/>
      <w:r>
        <w:br w:type="page"/>
      </w:r>
    </w:p>
    <w:p w14:paraId="000000CA"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Carrera del viernes 13-10</w:t>
      </w:r>
    </w:p>
    <w:p w14:paraId="000000CB" w14:textId="77777777" w:rsidR="001554D8" w:rsidRDefault="001C50C6">
      <w:pPr>
        <w:pStyle w:val="Ttulo2"/>
        <w:rPr>
          <w:rFonts w:ascii="Roboto" w:eastAsia="Roboto" w:hAnsi="Roboto" w:cs="Roboto"/>
        </w:rPr>
      </w:pPr>
      <w:bookmarkStart w:id="60" w:name="_a0ktj2jbkev3" w:colFirst="0" w:colLast="0"/>
      <w:bookmarkEnd w:id="60"/>
      <w:r>
        <w:rPr>
          <w:rFonts w:ascii="Roboto" w:eastAsia="Roboto" w:hAnsi="Roboto" w:cs="Roboto"/>
        </w:rPr>
        <w:t>📊 ¡Monitor de Carrera! Dashboards en Grafana</w:t>
      </w:r>
    </w:p>
    <w:p w14:paraId="000000CC" w14:textId="77777777" w:rsidR="001554D8" w:rsidRDefault="001C50C6">
      <w:pPr>
        <w:pStyle w:val="Ttulo3"/>
        <w:numPr>
          <w:ilvl w:val="0"/>
          <w:numId w:val="9"/>
        </w:numPr>
        <w:spacing w:after="0"/>
        <w:rPr>
          <w:rFonts w:ascii="Roboto" w:eastAsia="Roboto" w:hAnsi="Roboto" w:cs="Roboto"/>
        </w:rPr>
      </w:pPr>
      <w:bookmarkStart w:id="61" w:name="_avrzq6u4jw7n" w:colFirst="0" w:colLast="0"/>
      <w:bookmarkEnd w:id="61"/>
      <w:r>
        <w:rPr>
          <w:rFonts w:ascii="Roboto" w:eastAsia="Roboto" w:hAnsi="Roboto" w:cs="Roboto"/>
        </w:rPr>
        <w:t>🎨 Introducción y Configuración de Grafana con k6</w:t>
      </w:r>
    </w:p>
    <w:p w14:paraId="000000CD" w14:textId="77777777" w:rsidR="001554D8" w:rsidRDefault="001C50C6">
      <w:pPr>
        <w:pStyle w:val="Ttulo3"/>
        <w:numPr>
          <w:ilvl w:val="0"/>
          <w:numId w:val="9"/>
        </w:numPr>
        <w:spacing w:before="0" w:after="0"/>
        <w:rPr>
          <w:rFonts w:ascii="Roboto" w:eastAsia="Roboto" w:hAnsi="Roboto" w:cs="Roboto"/>
        </w:rPr>
      </w:pPr>
      <w:bookmarkStart w:id="62" w:name="_2qh64ee2a8r7" w:colFirst="0" w:colLast="0"/>
      <w:bookmarkEnd w:id="62"/>
      <w:r>
        <w:rPr>
          <w:rFonts w:ascii="Roboto" w:eastAsia="Roboto" w:hAnsi="Roboto" w:cs="Roboto"/>
        </w:rPr>
        <w:t>📉 Diseño y Personalización de Dashboards</w:t>
      </w:r>
    </w:p>
    <w:p w14:paraId="000000CE" w14:textId="77777777" w:rsidR="001554D8" w:rsidRDefault="001C50C6">
      <w:pPr>
        <w:pStyle w:val="Ttulo3"/>
        <w:numPr>
          <w:ilvl w:val="0"/>
          <w:numId w:val="9"/>
        </w:numPr>
        <w:spacing w:before="0"/>
        <w:rPr>
          <w:rFonts w:ascii="Roboto" w:eastAsia="Roboto" w:hAnsi="Roboto" w:cs="Roboto"/>
        </w:rPr>
      </w:pPr>
      <w:bookmarkStart w:id="63" w:name="_tzigwku6y5g9" w:colFirst="0" w:colLast="0"/>
      <w:bookmarkEnd w:id="63"/>
      <w:r>
        <w:rPr>
          <w:rFonts w:ascii="Roboto" w:eastAsia="Roboto" w:hAnsi="Roboto" w:cs="Roboto"/>
        </w:rPr>
        <w:t>📈 Visualización de Métricas en Tiempo Real</w:t>
      </w:r>
    </w:p>
    <w:p w14:paraId="000000CF" w14:textId="77777777" w:rsidR="001554D8" w:rsidRDefault="001C50C6">
      <w:pPr>
        <w:pStyle w:val="Ttulo3"/>
        <w:rPr>
          <w:rFonts w:ascii="Roboto" w:eastAsia="Roboto" w:hAnsi="Roboto" w:cs="Roboto"/>
        </w:rPr>
      </w:pPr>
      <w:bookmarkStart w:id="64" w:name="_w5r30qn994ii" w:colFirst="0" w:colLast="0"/>
      <w:bookmarkEnd w:id="64"/>
      <w:r>
        <w:br w:type="page"/>
      </w:r>
    </w:p>
    <w:p w14:paraId="000000D0"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Carrera del viernes 20-10</w:t>
      </w:r>
    </w:p>
    <w:p w14:paraId="000000D1" w14:textId="77777777" w:rsidR="001554D8" w:rsidRDefault="001C50C6">
      <w:pPr>
        <w:pStyle w:val="Ttulo2"/>
        <w:rPr>
          <w:rFonts w:ascii="Roboto" w:eastAsia="Roboto" w:hAnsi="Roboto" w:cs="Roboto"/>
        </w:rPr>
      </w:pPr>
      <w:bookmarkStart w:id="65" w:name="_7yu59vjtwr87" w:colFirst="0" w:colLast="0"/>
      <w:bookmarkEnd w:id="65"/>
      <w:r>
        <w:rPr>
          <w:rFonts w:ascii="Roboto" w:eastAsia="Roboto" w:hAnsi="Roboto" w:cs="Roboto"/>
        </w:rPr>
        <w:t>🚦 Sobrepasando Bajo Bandera Amarilla: Pruebas en Producción y Despliegues Canarios/Blue-Green</w:t>
      </w:r>
    </w:p>
    <w:p w14:paraId="000000D2" w14:textId="77777777" w:rsidR="001554D8" w:rsidRDefault="001C50C6">
      <w:pPr>
        <w:pStyle w:val="Ttulo3"/>
        <w:numPr>
          <w:ilvl w:val="0"/>
          <w:numId w:val="11"/>
        </w:numPr>
        <w:spacing w:after="0"/>
        <w:rPr>
          <w:rFonts w:ascii="Roboto" w:eastAsia="Roboto" w:hAnsi="Roboto" w:cs="Roboto"/>
        </w:rPr>
      </w:pPr>
      <w:bookmarkStart w:id="66" w:name="_3cs3qgy4egxj" w:colFirst="0" w:colLast="0"/>
      <w:bookmarkEnd w:id="66"/>
      <w:r>
        <w:rPr>
          <w:rFonts w:ascii="Roboto" w:eastAsia="Roboto" w:hAnsi="Roboto" w:cs="Roboto"/>
        </w:rPr>
        <w:t>⚠️ Riesgos y Beneficios de las Pruebas en Producción</w:t>
      </w:r>
    </w:p>
    <w:p w14:paraId="000000D3" w14:textId="77777777" w:rsidR="001554D8" w:rsidRDefault="001C50C6">
      <w:pPr>
        <w:pStyle w:val="Ttulo3"/>
        <w:numPr>
          <w:ilvl w:val="0"/>
          <w:numId w:val="11"/>
        </w:numPr>
        <w:spacing w:before="0"/>
        <w:rPr>
          <w:rFonts w:ascii="Roboto" w:eastAsia="Roboto" w:hAnsi="Roboto" w:cs="Roboto"/>
        </w:rPr>
      </w:pPr>
      <w:bookmarkStart w:id="67" w:name="_1sy34qn9kgkv" w:colFirst="0" w:colLast="0"/>
      <w:bookmarkEnd w:id="67"/>
      <w:r>
        <w:rPr>
          <w:rFonts w:ascii="Roboto" w:eastAsia="Roboto" w:hAnsi="Roboto" w:cs="Roboto"/>
        </w:rPr>
        <w:t>🔄 k6 en Despliegues Canarios y Blue-Green</w:t>
      </w:r>
    </w:p>
    <w:p w14:paraId="000000D4" w14:textId="77777777" w:rsidR="001554D8" w:rsidRDefault="001C50C6">
      <w:pPr>
        <w:pStyle w:val="Ttulo3"/>
        <w:rPr>
          <w:rFonts w:ascii="Roboto" w:eastAsia="Roboto" w:hAnsi="Roboto" w:cs="Roboto"/>
        </w:rPr>
      </w:pPr>
      <w:bookmarkStart w:id="68" w:name="_gcvz4xbwwl9t" w:colFirst="0" w:colLast="0"/>
      <w:bookmarkEnd w:id="68"/>
      <w:r>
        <w:br w:type="page"/>
      </w:r>
    </w:p>
    <w:p w14:paraId="000000D5"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Carrera del viernes 27-10</w:t>
      </w:r>
    </w:p>
    <w:p w14:paraId="000000D6" w14:textId="77777777" w:rsidR="001554D8" w:rsidRDefault="001C50C6">
      <w:pPr>
        <w:pStyle w:val="Ttulo2"/>
        <w:rPr>
          <w:rFonts w:ascii="Roboto" w:eastAsia="Roboto" w:hAnsi="Roboto" w:cs="Roboto"/>
        </w:rPr>
      </w:pPr>
      <w:bookmarkStart w:id="69" w:name="_4aozgak1vzq6" w:colFirst="0" w:colLast="0"/>
      <w:bookmarkEnd w:id="69"/>
      <w:r>
        <w:rPr>
          <w:rFonts w:ascii="Roboto" w:eastAsia="Roboto" w:hAnsi="Roboto" w:cs="Roboto"/>
        </w:rPr>
        <w:t>🌍 Vueltas Rápidas: Casos de Uso Avanzados</w:t>
      </w:r>
    </w:p>
    <w:p w14:paraId="000000D7" w14:textId="77777777" w:rsidR="001554D8" w:rsidRDefault="001C50C6">
      <w:pPr>
        <w:pStyle w:val="Ttulo2"/>
        <w:numPr>
          <w:ilvl w:val="0"/>
          <w:numId w:val="7"/>
        </w:numPr>
        <w:spacing w:after="0"/>
        <w:rPr>
          <w:rFonts w:ascii="Roboto" w:eastAsia="Roboto" w:hAnsi="Roboto" w:cs="Roboto"/>
        </w:rPr>
      </w:pPr>
      <w:bookmarkStart w:id="70" w:name="_woobjulrcau2" w:colFirst="0" w:colLast="0"/>
      <w:bookmarkEnd w:id="70"/>
      <w:r>
        <w:rPr>
          <w:rFonts w:ascii="Roboto" w:eastAsia="Roboto" w:hAnsi="Roboto" w:cs="Roboto"/>
        </w:rPr>
        <w:t>🌍 Pruebas Distribuidas y Geolocalización</w:t>
      </w:r>
    </w:p>
    <w:p w14:paraId="000000D8" w14:textId="77777777" w:rsidR="001554D8" w:rsidRDefault="001C50C6">
      <w:pPr>
        <w:pStyle w:val="Ttulo2"/>
        <w:numPr>
          <w:ilvl w:val="0"/>
          <w:numId w:val="7"/>
        </w:numPr>
        <w:spacing w:before="0"/>
        <w:rPr>
          <w:rFonts w:ascii="Roboto" w:eastAsia="Roboto" w:hAnsi="Roboto" w:cs="Roboto"/>
        </w:rPr>
      </w:pPr>
      <w:bookmarkStart w:id="71" w:name="_6vgut8kp3lk7" w:colFirst="0" w:colLast="0"/>
      <w:bookmarkEnd w:id="71"/>
      <w:r>
        <w:rPr>
          <w:rFonts w:ascii="Roboto" w:eastAsia="Roboto" w:hAnsi="Roboto" w:cs="Roboto"/>
        </w:rPr>
        <w:t>🧩 Extensiones, Plugins y Más</w:t>
      </w:r>
    </w:p>
    <w:p w14:paraId="000000D9" w14:textId="77777777" w:rsidR="001554D8" w:rsidRDefault="001C50C6">
      <w:pPr>
        <w:pStyle w:val="Ttulo3"/>
        <w:rPr>
          <w:rFonts w:ascii="Roboto" w:eastAsia="Roboto" w:hAnsi="Roboto" w:cs="Roboto"/>
        </w:rPr>
      </w:pPr>
      <w:bookmarkStart w:id="72" w:name="_1a778qsswmm1" w:colFirst="0" w:colLast="0"/>
      <w:bookmarkEnd w:id="72"/>
      <w:r>
        <w:br w:type="page"/>
      </w:r>
    </w:p>
    <w:p w14:paraId="000000DA" w14:textId="77777777" w:rsidR="001554D8" w:rsidRDefault="001C50C6">
      <w:pPr>
        <w:rPr>
          <w:rFonts w:ascii="Roboto" w:eastAsia="Roboto" w:hAnsi="Roboto" w:cs="Roboto"/>
          <w:color w:val="999999"/>
          <w:sz w:val="20"/>
          <w:szCs w:val="20"/>
        </w:rPr>
      </w:pPr>
      <w:r>
        <w:rPr>
          <w:rFonts w:ascii="Roboto" w:eastAsia="Roboto" w:hAnsi="Roboto" w:cs="Roboto"/>
          <w:color w:val="999999"/>
          <w:sz w:val="20"/>
          <w:szCs w:val="20"/>
        </w:rPr>
        <w:lastRenderedPageBreak/>
        <w:t>Rally desde viernes 27-10 -- 03-11</w:t>
      </w:r>
    </w:p>
    <w:p w14:paraId="000000DB" w14:textId="77777777" w:rsidR="001554D8" w:rsidRDefault="001C50C6">
      <w:pPr>
        <w:pStyle w:val="Ttulo2"/>
        <w:rPr>
          <w:rFonts w:ascii="Roboto" w:eastAsia="Roboto" w:hAnsi="Roboto" w:cs="Roboto"/>
        </w:rPr>
      </w:pPr>
      <w:bookmarkStart w:id="73" w:name="_8erfwvnhcnl8" w:colFirst="0" w:colLast="0"/>
      <w:bookmarkEnd w:id="73"/>
      <w:r>
        <w:rPr>
          <w:rFonts w:ascii="Roboto" w:eastAsia="Roboto" w:hAnsi="Roboto" w:cs="Roboto"/>
        </w:rPr>
        <w:t>🏁 Cruzando la Línea de Meta: Puesta en Práctica Integral y Q&amp;A</w:t>
      </w:r>
    </w:p>
    <w:p w14:paraId="000000DC" w14:textId="77777777" w:rsidR="001554D8" w:rsidRDefault="001C50C6">
      <w:pPr>
        <w:pStyle w:val="Ttulo3"/>
        <w:numPr>
          <w:ilvl w:val="0"/>
          <w:numId w:val="23"/>
        </w:numPr>
        <w:spacing w:after="0"/>
        <w:rPr>
          <w:rFonts w:ascii="Roboto" w:eastAsia="Roboto" w:hAnsi="Roboto" w:cs="Roboto"/>
        </w:rPr>
      </w:pPr>
      <w:bookmarkStart w:id="74" w:name="_xk5qkq9dh2jc" w:colFirst="0" w:colLast="0"/>
      <w:bookmarkEnd w:id="74"/>
      <w:r>
        <w:rPr>
          <w:rFonts w:ascii="Roboto" w:eastAsia="Roboto" w:hAnsi="Roboto" w:cs="Roboto"/>
        </w:rPr>
        <w:t>🛠️ Creación de un Proyecto Completo Desde Cero</w:t>
      </w:r>
    </w:p>
    <w:p w14:paraId="000000DD" w14:textId="77777777" w:rsidR="001554D8" w:rsidRDefault="001C50C6">
      <w:pPr>
        <w:pStyle w:val="Ttulo3"/>
        <w:numPr>
          <w:ilvl w:val="0"/>
          <w:numId w:val="23"/>
        </w:numPr>
        <w:spacing w:before="0"/>
        <w:rPr>
          <w:rFonts w:ascii="Roboto" w:eastAsia="Roboto" w:hAnsi="Roboto" w:cs="Roboto"/>
        </w:rPr>
      </w:pPr>
      <w:bookmarkStart w:id="75" w:name="_46m47wpqiw5w" w:colFirst="0" w:colLast="0"/>
      <w:bookmarkEnd w:id="75"/>
      <w:r>
        <w:rPr>
          <w:rFonts w:ascii="Arial Unicode MS" w:eastAsia="Arial Unicode MS" w:hAnsi="Arial Unicode MS" w:cs="Arial Unicode MS"/>
        </w:rPr>
        <w:t>❓ Resolución de Dudas y Discusión Abierta</w:t>
      </w:r>
    </w:p>
    <w:sectPr w:rsidR="001554D8" w:rsidSect="007D0018">
      <w:pgSz w:w="11909" w:h="16834"/>
      <w:pgMar w:top="851" w:right="1440" w:bottom="142"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amiro diorio" w:date="2023-09-08T16:22:00Z" w:initials="">
    <w:p w14:paraId="000000DF" w14:textId="77777777" w:rsidR="001554D8" w:rsidRDefault="001C50C6">
      <w:pPr>
        <w:widowControl w:val="0"/>
        <w:pBdr>
          <w:top w:val="nil"/>
          <w:left w:val="nil"/>
          <w:bottom w:val="nil"/>
          <w:right w:val="nil"/>
          <w:between w:val="nil"/>
        </w:pBdr>
        <w:spacing w:line="240" w:lineRule="auto"/>
        <w:rPr>
          <w:color w:val="000000"/>
        </w:rPr>
      </w:pPr>
      <w:r>
        <w:rPr>
          <w:color w:val="000000"/>
        </w:rPr>
        <w:t>??</w:t>
      </w:r>
    </w:p>
  </w:comment>
  <w:comment w:id="8" w:author="José Wenceslao A. Castillo Mendoza (jwcastillo)" w:date="2023-09-08T12:56:00Z" w:initials="">
    <w:p w14:paraId="000000DE" w14:textId="77777777" w:rsidR="001554D8" w:rsidRDefault="001C50C6">
      <w:pPr>
        <w:widowControl w:val="0"/>
        <w:pBdr>
          <w:top w:val="nil"/>
          <w:left w:val="nil"/>
          <w:bottom w:val="nil"/>
          <w:right w:val="nil"/>
          <w:between w:val="nil"/>
        </w:pBdr>
        <w:spacing w:line="240" w:lineRule="auto"/>
        <w:rPr>
          <w:color w:val="000000"/>
        </w:rPr>
      </w:pPr>
      <w:r>
        <w:rPr>
          <w:color w:val="000000"/>
        </w:rPr>
        <w:t>Hola, agrego a Robert al curso?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DF" w15:done="0"/>
  <w15:commentEx w15:paraId="000000D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DF" w16cid:durableId="28A58181"/>
  <w16cid:commentId w16cid:paraId="000000DE" w16cid:durableId="28A581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Roboto Light">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77E28"/>
    <w:multiLevelType w:val="multilevel"/>
    <w:tmpl w:val="4712D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92D5D"/>
    <w:multiLevelType w:val="multilevel"/>
    <w:tmpl w:val="1A22D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9356E9"/>
    <w:multiLevelType w:val="multilevel"/>
    <w:tmpl w:val="BBBE1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5818E3"/>
    <w:multiLevelType w:val="multilevel"/>
    <w:tmpl w:val="DA64E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573AA2"/>
    <w:multiLevelType w:val="multilevel"/>
    <w:tmpl w:val="52702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D7460C"/>
    <w:multiLevelType w:val="multilevel"/>
    <w:tmpl w:val="D8D88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8B45BC"/>
    <w:multiLevelType w:val="multilevel"/>
    <w:tmpl w:val="0F94E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B64D7D"/>
    <w:multiLevelType w:val="multilevel"/>
    <w:tmpl w:val="CD62A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362F12"/>
    <w:multiLevelType w:val="hybridMultilevel"/>
    <w:tmpl w:val="89249EA2"/>
    <w:lvl w:ilvl="0" w:tplc="F2869D50">
      <w:start w:val="4"/>
      <w:numFmt w:val="bullet"/>
      <w:lvlText w:val=""/>
      <w:lvlJc w:val="left"/>
      <w:pPr>
        <w:ind w:left="720" w:hanging="360"/>
      </w:pPr>
      <w:rPr>
        <w:rFonts w:ascii="Symbol" w:eastAsia="Arial" w:hAnsi="Symbol" w:cs="Aria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30E32D89"/>
    <w:multiLevelType w:val="multilevel"/>
    <w:tmpl w:val="199CF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0B5F3A"/>
    <w:multiLevelType w:val="multilevel"/>
    <w:tmpl w:val="188AE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4A3D24"/>
    <w:multiLevelType w:val="multilevel"/>
    <w:tmpl w:val="9984F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D90DB6"/>
    <w:multiLevelType w:val="multilevel"/>
    <w:tmpl w:val="83689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3E7799"/>
    <w:multiLevelType w:val="multilevel"/>
    <w:tmpl w:val="12A82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2E6854"/>
    <w:multiLevelType w:val="multilevel"/>
    <w:tmpl w:val="4F8C1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8263D2"/>
    <w:multiLevelType w:val="multilevel"/>
    <w:tmpl w:val="7EBA1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101283"/>
    <w:multiLevelType w:val="hybridMultilevel"/>
    <w:tmpl w:val="21669942"/>
    <w:lvl w:ilvl="0" w:tplc="08BECEB2">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7" w15:restartNumberingAfterBreak="0">
    <w:nsid w:val="60166959"/>
    <w:multiLevelType w:val="multilevel"/>
    <w:tmpl w:val="AC18C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6B2227"/>
    <w:multiLevelType w:val="multilevel"/>
    <w:tmpl w:val="B63CC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83A3B1F"/>
    <w:multiLevelType w:val="multilevel"/>
    <w:tmpl w:val="AB36D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9C3CDB"/>
    <w:multiLevelType w:val="multilevel"/>
    <w:tmpl w:val="A02E7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782792"/>
    <w:multiLevelType w:val="multilevel"/>
    <w:tmpl w:val="AB766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6D4B2E"/>
    <w:multiLevelType w:val="multilevel"/>
    <w:tmpl w:val="EB3CF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FB221B"/>
    <w:multiLevelType w:val="multilevel"/>
    <w:tmpl w:val="44E8E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243C55"/>
    <w:multiLevelType w:val="multilevel"/>
    <w:tmpl w:val="B330A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067954"/>
    <w:multiLevelType w:val="multilevel"/>
    <w:tmpl w:val="AD24B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9F412A"/>
    <w:multiLevelType w:val="multilevel"/>
    <w:tmpl w:val="6F28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CA21E89"/>
    <w:multiLevelType w:val="multilevel"/>
    <w:tmpl w:val="51C2E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13"/>
  </w:num>
  <w:num w:numId="3">
    <w:abstractNumId w:val="11"/>
  </w:num>
  <w:num w:numId="4">
    <w:abstractNumId w:val="0"/>
  </w:num>
  <w:num w:numId="5">
    <w:abstractNumId w:val="1"/>
  </w:num>
  <w:num w:numId="6">
    <w:abstractNumId w:val="17"/>
  </w:num>
  <w:num w:numId="7">
    <w:abstractNumId w:val="22"/>
  </w:num>
  <w:num w:numId="8">
    <w:abstractNumId w:val="3"/>
  </w:num>
  <w:num w:numId="9">
    <w:abstractNumId w:val="18"/>
  </w:num>
  <w:num w:numId="10">
    <w:abstractNumId w:val="2"/>
  </w:num>
  <w:num w:numId="11">
    <w:abstractNumId w:val="10"/>
  </w:num>
  <w:num w:numId="12">
    <w:abstractNumId w:val="9"/>
  </w:num>
  <w:num w:numId="13">
    <w:abstractNumId w:val="25"/>
  </w:num>
  <w:num w:numId="14">
    <w:abstractNumId w:val="19"/>
  </w:num>
  <w:num w:numId="15">
    <w:abstractNumId w:val="6"/>
  </w:num>
  <w:num w:numId="16">
    <w:abstractNumId w:val="15"/>
  </w:num>
  <w:num w:numId="17">
    <w:abstractNumId w:val="24"/>
  </w:num>
  <w:num w:numId="18">
    <w:abstractNumId w:val="7"/>
  </w:num>
  <w:num w:numId="19">
    <w:abstractNumId w:val="20"/>
  </w:num>
  <w:num w:numId="20">
    <w:abstractNumId w:val="23"/>
  </w:num>
  <w:num w:numId="21">
    <w:abstractNumId w:val="21"/>
  </w:num>
  <w:num w:numId="22">
    <w:abstractNumId w:val="5"/>
  </w:num>
  <w:num w:numId="23">
    <w:abstractNumId w:val="14"/>
  </w:num>
  <w:num w:numId="24">
    <w:abstractNumId w:val="4"/>
  </w:num>
  <w:num w:numId="25">
    <w:abstractNumId w:val="12"/>
  </w:num>
  <w:num w:numId="26">
    <w:abstractNumId w:val="27"/>
  </w:num>
  <w:num w:numId="27">
    <w:abstractNumId w:val="16"/>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4D8"/>
    <w:rsid w:val="0000789F"/>
    <w:rsid w:val="00012379"/>
    <w:rsid w:val="00026EBB"/>
    <w:rsid w:val="0004075E"/>
    <w:rsid w:val="00047A3D"/>
    <w:rsid w:val="000639B3"/>
    <w:rsid w:val="000922C3"/>
    <w:rsid w:val="00093483"/>
    <w:rsid w:val="000C018D"/>
    <w:rsid w:val="000D4BBD"/>
    <w:rsid w:val="00111B02"/>
    <w:rsid w:val="001156DF"/>
    <w:rsid w:val="00131208"/>
    <w:rsid w:val="00142E39"/>
    <w:rsid w:val="00154264"/>
    <w:rsid w:val="001554D8"/>
    <w:rsid w:val="00174A5B"/>
    <w:rsid w:val="00182F66"/>
    <w:rsid w:val="001C50C6"/>
    <w:rsid w:val="001D7755"/>
    <w:rsid w:val="001E6BD5"/>
    <w:rsid w:val="00232719"/>
    <w:rsid w:val="00241D59"/>
    <w:rsid w:val="00255800"/>
    <w:rsid w:val="002C2003"/>
    <w:rsid w:val="002F0AE9"/>
    <w:rsid w:val="00315E07"/>
    <w:rsid w:val="00342C86"/>
    <w:rsid w:val="00351BBE"/>
    <w:rsid w:val="003524E3"/>
    <w:rsid w:val="003576D3"/>
    <w:rsid w:val="003679EA"/>
    <w:rsid w:val="003B541E"/>
    <w:rsid w:val="003D0217"/>
    <w:rsid w:val="003F5317"/>
    <w:rsid w:val="003F65F0"/>
    <w:rsid w:val="00436E30"/>
    <w:rsid w:val="00452C08"/>
    <w:rsid w:val="0047031E"/>
    <w:rsid w:val="004E02AF"/>
    <w:rsid w:val="0057203F"/>
    <w:rsid w:val="005924B1"/>
    <w:rsid w:val="005E7EB6"/>
    <w:rsid w:val="005F2CB5"/>
    <w:rsid w:val="00614E9A"/>
    <w:rsid w:val="006305F6"/>
    <w:rsid w:val="0064016E"/>
    <w:rsid w:val="006476A4"/>
    <w:rsid w:val="0065221E"/>
    <w:rsid w:val="006565FD"/>
    <w:rsid w:val="006648A0"/>
    <w:rsid w:val="006745CC"/>
    <w:rsid w:val="006775DF"/>
    <w:rsid w:val="006D26ED"/>
    <w:rsid w:val="00705ACB"/>
    <w:rsid w:val="00707E0A"/>
    <w:rsid w:val="007268C0"/>
    <w:rsid w:val="00793809"/>
    <w:rsid w:val="007A5C01"/>
    <w:rsid w:val="007D0018"/>
    <w:rsid w:val="007D53FD"/>
    <w:rsid w:val="008035DA"/>
    <w:rsid w:val="0080520F"/>
    <w:rsid w:val="00873DCB"/>
    <w:rsid w:val="00874C65"/>
    <w:rsid w:val="0088768B"/>
    <w:rsid w:val="008D72A4"/>
    <w:rsid w:val="008D793C"/>
    <w:rsid w:val="00964C80"/>
    <w:rsid w:val="00970371"/>
    <w:rsid w:val="00997F3C"/>
    <w:rsid w:val="009A3FCC"/>
    <w:rsid w:val="009B0374"/>
    <w:rsid w:val="009B7A43"/>
    <w:rsid w:val="00A05386"/>
    <w:rsid w:val="00A23BC4"/>
    <w:rsid w:val="00A83569"/>
    <w:rsid w:val="00A968B3"/>
    <w:rsid w:val="00AB7CF2"/>
    <w:rsid w:val="00AD235D"/>
    <w:rsid w:val="00AF61F8"/>
    <w:rsid w:val="00B22CA8"/>
    <w:rsid w:val="00B51FB0"/>
    <w:rsid w:val="00B55849"/>
    <w:rsid w:val="00B609C4"/>
    <w:rsid w:val="00B628AA"/>
    <w:rsid w:val="00B75D5C"/>
    <w:rsid w:val="00B830E5"/>
    <w:rsid w:val="00BB2777"/>
    <w:rsid w:val="00BD4FCD"/>
    <w:rsid w:val="00BE1F3B"/>
    <w:rsid w:val="00BE4C26"/>
    <w:rsid w:val="00C5114A"/>
    <w:rsid w:val="00C87011"/>
    <w:rsid w:val="00CC18AB"/>
    <w:rsid w:val="00CC6832"/>
    <w:rsid w:val="00CE3C1B"/>
    <w:rsid w:val="00CE7842"/>
    <w:rsid w:val="00CF0B9F"/>
    <w:rsid w:val="00D101B4"/>
    <w:rsid w:val="00D15B9F"/>
    <w:rsid w:val="00D245AE"/>
    <w:rsid w:val="00D30670"/>
    <w:rsid w:val="00D50038"/>
    <w:rsid w:val="00D9410D"/>
    <w:rsid w:val="00DC1719"/>
    <w:rsid w:val="00DE25F4"/>
    <w:rsid w:val="00DF7A97"/>
    <w:rsid w:val="00E06833"/>
    <w:rsid w:val="00E164AF"/>
    <w:rsid w:val="00E24A0A"/>
    <w:rsid w:val="00E74E84"/>
    <w:rsid w:val="00EA1A75"/>
    <w:rsid w:val="00EC0F6F"/>
    <w:rsid w:val="00EC2935"/>
    <w:rsid w:val="00ED7485"/>
    <w:rsid w:val="00EF2825"/>
    <w:rsid w:val="00F51280"/>
    <w:rsid w:val="00F56ED7"/>
    <w:rsid w:val="00F57452"/>
    <w:rsid w:val="00F94FF6"/>
    <w:rsid w:val="00FA428D"/>
    <w:rsid w:val="00FA69FA"/>
    <w:rsid w:val="00FA6FB1"/>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C3490"/>
  <w15:docId w15:val="{10CAB526-A8CF-4F51-A74F-11B097092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SV"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2C20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jwcastillo/0_to_100_k6/tree/main" TargetMode="External"/><Relationship Id="rId21" Type="http://schemas.openxmlformats.org/officeDocument/2006/relationships/hyperlink" Target="https://medium.com/tag/k6" TargetMode="External"/><Relationship Id="rId42" Type="http://schemas.openxmlformats.org/officeDocument/2006/relationships/hyperlink" Target="https://www.youtube.com/watch?v=erKosEQaaFc" TargetMode="External"/><Relationship Id="rId47" Type="http://schemas.openxmlformats.org/officeDocument/2006/relationships/image" Target="media/image1.png"/><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hyperlink" Target="https://www.youtube.com/watch?v=PrqxyxSEib8" TargetMode="External"/><Relationship Id="rId107" Type="http://schemas.openxmlformats.org/officeDocument/2006/relationships/image" Target="media/image61.png"/><Relationship Id="rId11" Type="http://schemas.openxmlformats.org/officeDocument/2006/relationships/hyperlink" Target="https://www.youtube.com/watch?v=czFj5zoI5uc" TargetMode="External"/><Relationship Id="rId32" Type="http://schemas.openxmlformats.org/officeDocument/2006/relationships/hyperlink" Target="https://www.youtube.com/watch?v=bmGPv687toc&amp;t=2904s" TargetMode="External"/><Relationship Id="rId37" Type="http://schemas.openxmlformats.org/officeDocument/2006/relationships/hyperlink" Target="https://www.youtube.com/watch?v=lC6JOQLIgp0"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medium.com/tag/k6" TargetMode="External"/><Relationship Id="rId27" Type="http://schemas.openxmlformats.org/officeDocument/2006/relationships/hyperlink" Target="https://grafana.com/grafana/dashboards?search=k6" TargetMode="External"/><Relationship Id="rId43" Type="http://schemas.openxmlformats.org/officeDocument/2006/relationships/hyperlink" Target="https://www.youtube.com/watch?v=3GymExBkKjE" TargetMode="External"/><Relationship Id="rId48" Type="http://schemas.openxmlformats.org/officeDocument/2006/relationships/image" Target="media/image2.pn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7.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www.youtube.com/watch?v=PJojM__8bBI" TargetMode="External"/><Relationship Id="rId17" Type="http://schemas.openxmlformats.org/officeDocument/2006/relationships/hyperlink" Target="https://k6.io/docs/" TargetMode="External"/><Relationship Id="rId33" Type="http://schemas.openxmlformats.org/officeDocument/2006/relationships/hyperlink" Target="https://www.youtube.com/@deivchoi" TargetMode="External"/><Relationship Id="rId38" Type="http://schemas.openxmlformats.org/officeDocument/2006/relationships/hyperlink" Target="https://www.youtube.com/watch?v=l2MihYAj0Iw" TargetMode="External"/><Relationship Id="rId59" Type="http://schemas.openxmlformats.org/officeDocument/2006/relationships/image" Target="media/image13.png"/><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https://k6.io/docs/getting-started/installation/" TargetMode="External"/><Relationship Id="rId23" Type="http://schemas.openxmlformats.org/officeDocument/2006/relationships/hyperlink" Target="https://www.youtube.com/channel/UC05yEjg-PLs96DgpYBdFQVw" TargetMode="External"/><Relationship Id="rId28" Type="http://schemas.openxmlformats.org/officeDocument/2006/relationships/hyperlink" Target="https://tzuzulcode.com/por-qu%C3%A9-cuesta-tanto-aprender-a-programar-634cc29a0b15" TargetMode="External"/><Relationship Id="rId36" Type="http://schemas.openxmlformats.org/officeDocument/2006/relationships/hyperlink" Target="https://medium.com/entendiendo-javascript" TargetMode="External"/><Relationship Id="rId49"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60.png"/><Relationship Id="rId114" Type="http://schemas.openxmlformats.org/officeDocument/2006/relationships/fontTable" Target="fontTable.xml"/><Relationship Id="rId10" Type="http://schemas.openxmlformats.org/officeDocument/2006/relationships/hyperlink" Target="https://www.npmjs.com/" TargetMode="External"/><Relationship Id="rId31" Type="http://schemas.openxmlformats.org/officeDocument/2006/relationships/hyperlink" Target="https://www.youtube.com/@mouredev" TargetMode="External"/><Relationship Id="rId44" Type="http://schemas.openxmlformats.org/officeDocument/2006/relationships/hyperlink" Target="https://www.youtube.com/watch?v=6eRkCnFhHRg"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nodejs.org/" TargetMode="External"/><Relationship Id="rId13" Type="http://schemas.openxmlformats.org/officeDocument/2006/relationships/hyperlink" Target="https://code.visualstudio.com/" TargetMode="External"/><Relationship Id="rId18" Type="http://schemas.openxmlformats.org/officeDocument/2006/relationships/hyperlink" Target="https://grafana.com/docs/" TargetMode="External"/><Relationship Id="rId39" Type="http://schemas.openxmlformats.org/officeDocument/2006/relationships/hyperlink" Target="https://www.youtube.com/watch?v=IwnIxk8DdHs" TargetMode="External"/><Relationship Id="rId109" Type="http://schemas.openxmlformats.org/officeDocument/2006/relationships/image" Target="media/image63.png"/><Relationship Id="rId34" Type="http://schemas.openxmlformats.org/officeDocument/2006/relationships/hyperlink" Target="https://www.youtube.com/watch?v=x5YUu0eUc8s&amp;list=PLQxX2eiEaqbwnzKnmqHDl0rkRvp_T7Q_W"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7" Type="http://schemas.microsoft.com/office/2011/relationships/commentsExtended" Target="commentsExtended.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platzi.com/cursos/programacion-basica" TargetMode="External"/><Relationship Id="rId24" Type="http://schemas.openxmlformats.org/officeDocument/2006/relationships/hyperlink" Target="https://github.com/grafana/k6/tree/master/examples" TargetMode="External"/><Relationship Id="rId40" Type="http://schemas.openxmlformats.org/officeDocument/2006/relationships/hyperlink" Target="https://www.youtube.com/watch?v=SzSXHv8RKdM" TargetMode="External"/><Relationship Id="rId45" Type="http://schemas.openxmlformats.org/officeDocument/2006/relationships/hyperlink" Target="https://www.youtube.com/watch?v=xm1psJEFFIY"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theme" Target="theme/theme1.xml"/><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s://drive.google.com/file/d/1Y3TeqFqq1Od8h08L8nqi-rjGrkL3vVF9/view?usp=sharing" TargetMode="External"/><Relationship Id="rId14" Type="http://schemas.openxmlformats.org/officeDocument/2006/relationships/hyperlink" Target="https://www.youtube.com/watch?v=Hs49jA6FizM" TargetMode="External"/><Relationship Id="rId30" Type="http://schemas.openxmlformats.org/officeDocument/2006/relationships/hyperlink" Target="https://www.youtube.com/watch?v=6cnFl9aHD5Y" TargetMode="External"/><Relationship Id="rId35" Type="http://schemas.openxmlformats.org/officeDocument/2006/relationships/hyperlink" Target="https://tzuzulcode.com/curso-gratuito-de-javascript-2023-1868a23ae18e"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8" Type="http://schemas.microsoft.com/office/2016/09/relationships/commentsIds" Target="commentsIds.xm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s://github.com/jwcastillo/0_to_100_k6/tree/main" TargetMode="External"/><Relationship Id="rId46" Type="http://schemas.openxmlformats.org/officeDocument/2006/relationships/hyperlink" Target="https://www.youtube.com/watch?v=lE6NEiF8E6Y&amp;list=PLLYWsphuMYKs2qyOvQK8MGYthV3iX-0xE" TargetMode="External"/><Relationship Id="rId67" Type="http://schemas.openxmlformats.org/officeDocument/2006/relationships/image" Target="media/image21.png"/><Relationship Id="rId20" Type="http://schemas.openxmlformats.org/officeDocument/2006/relationships/hyperlink" Target="https://medium.com/tag/performance-testing" TargetMode="External"/><Relationship Id="rId41" Type="http://schemas.openxmlformats.org/officeDocument/2006/relationships/hyperlink" Target="https://www.youtube.com/watch?v=iZtojEmq--c"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28947-4DFF-49BB-A8DE-148C94B6A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4173</TotalTime>
  <Pages>45</Pages>
  <Words>5145</Words>
  <Characters>28299</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Cristian Moises Parada Mendoza</cp:lastModifiedBy>
  <cp:revision>98</cp:revision>
  <dcterms:created xsi:type="dcterms:W3CDTF">2023-09-08T17:18:00Z</dcterms:created>
  <dcterms:modified xsi:type="dcterms:W3CDTF">2023-09-29T17:04:00Z</dcterms:modified>
</cp:coreProperties>
</file>